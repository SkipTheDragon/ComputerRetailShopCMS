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5F1F58" w14:textId="03FDDC80" w:rsidR="00F716CC" w:rsidRPr="006951B1" w:rsidRDefault="00F716CC" w:rsidP="00F716CC">
      <w:pPr>
        <w:jc w:val="center"/>
        <w:rPr>
          <w:rFonts w:ascii="Arial" w:hAnsi="Arial" w:cs="Arial"/>
          <w:noProof/>
          <w:lang w:val="en-US" w:eastAsia="ru-RU"/>
        </w:rPr>
      </w:pPr>
      <w:r w:rsidRPr="006951B1">
        <w:rPr>
          <w:rFonts w:ascii="Arial" w:hAnsi="Arial" w:cs="Arial"/>
          <w:noProof/>
          <w:lang w:eastAsia="ru-RU"/>
        </w:rPr>
        <w:drawing>
          <wp:inline distT="0" distB="0" distL="0" distR="0" wp14:anchorId="59A4ED17" wp14:editId="27285F5A">
            <wp:extent cx="1319784" cy="1408176"/>
            <wp:effectExtent l="19050" t="0" r="0" b="0"/>
            <wp:docPr id="3" name="Рисунок 0" descr="logo UG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UGAL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4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CC67" w14:textId="77777777" w:rsidR="00A703C4" w:rsidRPr="006951B1" w:rsidRDefault="00A703C4" w:rsidP="00F716CC">
      <w:pPr>
        <w:jc w:val="center"/>
        <w:rPr>
          <w:rFonts w:ascii="Arial" w:hAnsi="Arial" w:cs="Arial"/>
          <w:noProof/>
          <w:lang w:val="en-US" w:eastAsia="ru-RU"/>
        </w:rPr>
      </w:pPr>
    </w:p>
    <w:p w14:paraId="6C426622" w14:textId="77777777" w:rsidR="00F716CC" w:rsidRPr="006951B1" w:rsidRDefault="00F716CC" w:rsidP="00F716CC">
      <w:pPr>
        <w:jc w:val="center"/>
        <w:rPr>
          <w:rFonts w:ascii="Arial" w:hAnsi="Arial" w:cs="Arial"/>
          <w:noProof/>
          <w:lang w:val="en-US" w:eastAsia="ru-RU"/>
        </w:rPr>
      </w:pPr>
      <w:r w:rsidRPr="006951B1">
        <w:rPr>
          <w:rFonts w:ascii="Arial" w:hAnsi="Arial" w:cs="Arial"/>
          <w:noProof/>
          <w:lang w:val="en-US" w:eastAsia="ru-RU"/>
        </w:rPr>
        <w:t>Univeritatea “Dunărea de Jos” , Galați</w:t>
      </w:r>
    </w:p>
    <w:p w14:paraId="4A550729" w14:textId="77777777" w:rsidR="00F716CC" w:rsidRPr="006951B1" w:rsidRDefault="00F716CC" w:rsidP="00F716CC">
      <w:pPr>
        <w:jc w:val="center"/>
        <w:rPr>
          <w:rFonts w:ascii="Arial" w:hAnsi="Arial" w:cs="Arial"/>
          <w:noProof/>
          <w:lang w:val="en-US" w:eastAsia="ru-RU"/>
        </w:rPr>
      </w:pPr>
      <w:r w:rsidRPr="006951B1">
        <w:rPr>
          <w:rFonts w:ascii="Arial" w:hAnsi="Arial" w:cs="Arial"/>
          <w:noProof/>
          <w:lang w:val="en-US" w:eastAsia="ru-RU"/>
        </w:rPr>
        <w:t>Facultatea de Automatica, Calculatoare, Ingineria Electrică și Electronică</w:t>
      </w:r>
    </w:p>
    <w:p w14:paraId="3B007D72" w14:textId="77777777" w:rsidR="00F716CC" w:rsidRPr="006951B1" w:rsidRDefault="00F716CC" w:rsidP="00F716CC">
      <w:pPr>
        <w:jc w:val="center"/>
        <w:rPr>
          <w:rFonts w:ascii="Arial" w:hAnsi="Arial" w:cs="Arial"/>
          <w:noProof/>
          <w:lang w:val="en-US" w:eastAsia="ru-RU"/>
        </w:rPr>
      </w:pPr>
      <w:r w:rsidRPr="006951B1">
        <w:rPr>
          <w:rFonts w:ascii="Arial" w:hAnsi="Arial" w:cs="Arial"/>
          <w:noProof/>
          <w:lang w:val="en-US" w:eastAsia="ru-RU"/>
        </w:rPr>
        <w:t>Specializarea Calculatoare</w:t>
      </w:r>
    </w:p>
    <w:p w14:paraId="1CD9582E" w14:textId="77777777" w:rsidR="00F716CC" w:rsidRPr="006951B1" w:rsidRDefault="00F716CC" w:rsidP="00F716CC">
      <w:pPr>
        <w:jc w:val="center"/>
        <w:rPr>
          <w:rFonts w:ascii="Arial" w:hAnsi="Arial" w:cs="Arial"/>
          <w:noProof/>
          <w:lang w:val="en-US" w:eastAsia="ru-RU"/>
        </w:rPr>
      </w:pPr>
    </w:p>
    <w:p w14:paraId="5918A76A" w14:textId="364E7385" w:rsidR="00F716CC" w:rsidRPr="006951B1" w:rsidRDefault="00F716CC" w:rsidP="00F716CC">
      <w:pPr>
        <w:jc w:val="center"/>
        <w:rPr>
          <w:rFonts w:ascii="Arial" w:hAnsi="Arial" w:cs="Arial"/>
          <w:b/>
          <w:sz w:val="40"/>
          <w:szCs w:val="40"/>
        </w:rPr>
      </w:pPr>
      <w:r w:rsidRPr="006951B1">
        <w:rPr>
          <w:rFonts w:ascii="Arial" w:hAnsi="Arial" w:cs="Arial"/>
          <w:b/>
          <w:sz w:val="40"/>
          <w:szCs w:val="40"/>
        </w:rPr>
        <w:t>PROIECT BAZE DE DATE</w:t>
      </w:r>
    </w:p>
    <w:p w14:paraId="7AB28C9B" w14:textId="2EC91311" w:rsidR="00516417" w:rsidRPr="006951B1" w:rsidRDefault="00516417" w:rsidP="00F716CC">
      <w:pPr>
        <w:jc w:val="center"/>
        <w:rPr>
          <w:rFonts w:ascii="Arial" w:hAnsi="Arial" w:cs="Arial"/>
          <w:b/>
          <w:sz w:val="40"/>
          <w:szCs w:val="40"/>
        </w:rPr>
      </w:pPr>
    </w:p>
    <w:p w14:paraId="72ED3748" w14:textId="77777777" w:rsidR="00516417" w:rsidRPr="006951B1" w:rsidRDefault="00516417" w:rsidP="00F716CC">
      <w:pPr>
        <w:jc w:val="center"/>
        <w:rPr>
          <w:rFonts w:ascii="Arial" w:hAnsi="Arial" w:cs="Arial"/>
          <w:b/>
          <w:sz w:val="40"/>
          <w:szCs w:val="40"/>
        </w:rPr>
      </w:pPr>
    </w:p>
    <w:p w14:paraId="5A46AB65" w14:textId="00AADF8A" w:rsidR="00F716CC" w:rsidRPr="006951B1" w:rsidRDefault="00516417" w:rsidP="00F716CC">
      <w:pPr>
        <w:jc w:val="center"/>
        <w:rPr>
          <w:rFonts w:ascii="Arial" w:hAnsi="Arial" w:cs="Arial"/>
          <w:noProof/>
          <w:sz w:val="40"/>
          <w:szCs w:val="40"/>
          <w:lang w:val="en-US" w:eastAsia="ru-RU"/>
        </w:rPr>
      </w:pPr>
      <w:r w:rsidRPr="006951B1">
        <w:rPr>
          <w:rFonts w:ascii="Arial" w:hAnsi="Arial" w:cs="Arial"/>
          <w:noProof/>
          <w:sz w:val="40"/>
          <w:szCs w:val="40"/>
          <w:lang w:val="en-US" w:eastAsia="ru-RU"/>
        </w:rPr>
        <w:t>G</w:t>
      </w:r>
      <w:r w:rsidR="00F716CC" w:rsidRPr="006951B1">
        <w:rPr>
          <w:rFonts w:ascii="Arial" w:hAnsi="Arial" w:cs="Arial"/>
          <w:noProof/>
          <w:sz w:val="40"/>
          <w:szCs w:val="40"/>
          <w:lang w:eastAsia="ru-RU"/>
        </w:rPr>
        <w:t xml:space="preserve">estiunea </w:t>
      </w:r>
      <w:r w:rsidR="00721374" w:rsidRPr="006951B1">
        <w:rPr>
          <w:rFonts w:ascii="Arial" w:hAnsi="Arial" w:cs="Arial"/>
          <w:noProof/>
          <w:sz w:val="40"/>
          <w:szCs w:val="40"/>
          <w:lang w:val="en-US" w:eastAsia="ru-RU"/>
        </w:rPr>
        <w:t>unui</w:t>
      </w:r>
      <w:r w:rsidR="00F716CC" w:rsidRPr="006951B1">
        <w:rPr>
          <w:rFonts w:ascii="Arial" w:hAnsi="Arial" w:cs="Arial"/>
          <w:noProof/>
          <w:sz w:val="40"/>
          <w:szCs w:val="40"/>
          <w:lang w:eastAsia="ru-RU"/>
        </w:rPr>
        <w:t xml:space="preserve"> </w:t>
      </w:r>
      <w:r w:rsidR="00721374" w:rsidRPr="006951B1">
        <w:rPr>
          <w:rFonts w:ascii="Arial" w:hAnsi="Arial" w:cs="Arial"/>
          <w:noProof/>
          <w:sz w:val="40"/>
          <w:szCs w:val="40"/>
          <w:lang w:val="en-US" w:eastAsia="ru-RU"/>
        </w:rPr>
        <w:t>magazin de calculatoare</w:t>
      </w:r>
    </w:p>
    <w:p w14:paraId="642A226C" w14:textId="77777777" w:rsidR="00F716CC" w:rsidRPr="006951B1" w:rsidRDefault="00F716CC" w:rsidP="00F716CC">
      <w:pPr>
        <w:jc w:val="center"/>
        <w:rPr>
          <w:rFonts w:ascii="Arial" w:hAnsi="Arial" w:cs="Arial"/>
          <w:noProof/>
          <w:sz w:val="40"/>
          <w:szCs w:val="40"/>
          <w:lang w:val="en-US" w:eastAsia="ru-RU"/>
        </w:rPr>
      </w:pPr>
    </w:p>
    <w:p w14:paraId="3F77762E" w14:textId="0B8C4587" w:rsidR="00F716CC" w:rsidRPr="006951B1" w:rsidRDefault="00F716CC" w:rsidP="00F716CC">
      <w:pPr>
        <w:jc w:val="center"/>
        <w:rPr>
          <w:rFonts w:ascii="Arial" w:hAnsi="Arial" w:cs="Arial"/>
          <w:noProof/>
          <w:sz w:val="40"/>
          <w:szCs w:val="40"/>
          <w:lang w:val="en-US" w:eastAsia="ru-RU"/>
        </w:rPr>
      </w:pPr>
    </w:p>
    <w:p w14:paraId="1F540F42" w14:textId="76DA07D4" w:rsidR="00516417" w:rsidRPr="006951B1" w:rsidRDefault="00516417" w:rsidP="00F716CC">
      <w:pPr>
        <w:jc w:val="center"/>
        <w:rPr>
          <w:rFonts w:ascii="Arial" w:hAnsi="Arial" w:cs="Arial"/>
          <w:noProof/>
          <w:sz w:val="40"/>
          <w:szCs w:val="40"/>
          <w:lang w:val="en-US" w:eastAsia="ru-RU"/>
        </w:rPr>
      </w:pPr>
    </w:p>
    <w:p w14:paraId="256B3A57" w14:textId="77777777" w:rsidR="00516417" w:rsidRPr="006951B1" w:rsidRDefault="00516417" w:rsidP="00F716CC">
      <w:pPr>
        <w:jc w:val="center"/>
        <w:rPr>
          <w:rFonts w:ascii="Arial" w:hAnsi="Arial" w:cs="Arial"/>
          <w:noProof/>
          <w:sz w:val="40"/>
          <w:szCs w:val="40"/>
          <w:lang w:val="en-US" w:eastAsia="ru-RU"/>
        </w:rPr>
      </w:pPr>
    </w:p>
    <w:p w14:paraId="64FDA098" w14:textId="77777777" w:rsidR="00F716CC" w:rsidRPr="006951B1" w:rsidRDefault="00F716CC" w:rsidP="00F716CC">
      <w:pPr>
        <w:jc w:val="center"/>
        <w:rPr>
          <w:rFonts w:ascii="Arial" w:hAnsi="Arial" w:cs="Arial"/>
          <w:noProof/>
          <w:sz w:val="40"/>
          <w:szCs w:val="40"/>
          <w:lang w:val="en-US" w:eastAsia="ru-RU"/>
        </w:rPr>
      </w:pPr>
    </w:p>
    <w:p w14:paraId="7106D7E9" w14:textId="2328606A" w:rsidR="00F716CC" w:rsidRPr="006951B1" w:rsidRDefault="00F716CC" w:rsidP="00516417">
      <w:pPr>
        <w:jc w:val="right"/>
        <w:rPr>
          <w:rFonts w:ascii="Arial" w:hAnsi="Arial" w:cs="Arial"/>
          <w:noProof/>
          <w:sz w:val="30"/>
          <w:szCs w:val="30"/>
          <w:lang w:val="en-US" w:eastAsia="ru-RU"/>
        </w:rPr>
      </w:pPr>
      <w:r w:rsidRPr="006951B1">
        <w:rPr>
          <w:rFonts w:ascii="Arial" w:hAnsi="Arial" w:cs="Arial"/>
          <w:b/>
          <w:i/>
          <w:noProof/>
          <w:sz w:val="30"/>
          <w:szCs w:val="30"/>
          <w:lang w:val="en-US" w:eastAsia="ru-RU"/>
        </w:rPr>
        <w:t>Realizat de:</w:t>
      </w:r>
      <w:r w:rsidRPr="006951B1">
        <w:rPr>
          <w:rFonts w:ascii="Arial" w:hAnsi="Arial" w:cs="Arial"/>
          <w:noProof/>
          <w:sz w:val="30"/>
          <w:szCs w:val="30"/>
          <w:lang w:val="en-US" w:eastAsia="ru-RU"/>
        </w:rPr>
        <w:t xml:space="preserve"> </w:t>
      </w:r>
      <w:r w:rsidR="00A703C4" w:rsidRPr="006951B1">
        <w:rPr>
          <w:rFonts w:ascii="Arial" w:hAnsi="Arial" w:cs="Arial"/>
          <w:noProof/>
          <w:sz w:val="30"/>
          <w:szCs w:val="30"/>
          <w:lang w:val="en-US" w:eastAsia="ru-RU"/>
        </w:rPr>
        <w:t>Tudorache Leonard Valentin</w:t>
      </w:r>
      <w:r w:rsidRPr="006951B1">
        <w:rPr>
          <w:rFonts w:ascii="Arial" w:hAnsi="Arial" w:cs="Arial"/>
          <w:noProof/>
          <w:sz w:val="30"/>
          <w:szCs w:val="30"/>
          <w:lang w:val="en-US" w:eastAsia="ru-RU"/>
        </w:rPr>
        <w:t>, gr. 22C</w:t>
      </w:r>
      <w:r w:rsidR="00BA4E74" w:rsidRPr="006951B1">
        <w:rPr>
          <w:rFonts w:ascii="Arial" w:hAnsi="Arial" w:cs="Arial"/>
          <w:noProof/>
          <w:sz w:val="30"/>
          <w:szCs w:val="30"/>
          <w:lang w:val="en-US" w:eastAsia="ru-RU"/>
        </w:rPr>
        <w:t>32</w:t>
      </w:r>
      <w:r w:rsidR="00721374" w:rsidRPr="006951B1">
        <w:rPr>
          <w:rFonts w:ascii="Arial" w:hAnsi="Arial" w:cs="Arial"/>
          <w:noProof/>
          <w:sz w:val="30"/>
          <w:szCs w:val="30"/>
          <w:lang w:val="en-US" w:eastAsia="ru-RU"/>
        </w:rPr>
        <w:t>B</w:t>
      </w:r>
    </w:p>
    <w:p w14:paraId="2E95E6AE" w14:textId="77777777" w:rsidR="00F716CC" w:rsidRPr="006951B1" w:rsidRDefault="00F716CC" w:rsidP="00516417">
      <w:pPr>
        <w:jc w:val="right"/>
        <w:rPr>
          <w:rFonts w:ascii="Arial" w:hAnsi="Arial" w:cs="Arial"/>
          <w:noProof/>
          <w:sz w:val="30"/>
          <w:szCs w:val="30"/>
          <w:lang w:val="en-US" w:eastAsia="ru-RU"/>
        </w:rPr>
      </w:pPr>
    </w:p>
    <w:p w14:paraId="47BF5D61" w14:textId="3AC9301C" w:rsidR="00F716CC" w:rsidRPr="006951B1" w:rsidRDefault="00F716CC" w:rsidP="00516417">
      <w:pPr>
        <w:jc w:val="right"/>
        <w:rPr>
          <w:rFonts w:ascii="Arial" w:hAnsi="Arial" w:cs="Arial"/>
          <w:noProof/>
          <w:sz w:val="30"/>
          <w:szCs w:val="30"/>
          <w:lang w:val="en-US" w:eastAsia="ru-RU"/>
        </w:rPr>
      </w:pPr>
      <w:r w:rsidRPr="006951B1">
        <w:rPr>
          <w:rFonts w:ascii="Arial" w:hAnsi="Arial" w:cs="Arial"/>
          <w:b/>
          <w:i/>
          <w:noProof/>
          <w:sz w:val="30"/>
          <w:szCs w:val="30"/>
          <w:lang w:val="en-US" w:eastAsia="ru-RU"/>
        </w:rPr>
        <w:t>Profesor</w:t>
      </w:r>
      <w:r w:rsidR="00721374" w:rsidRPr="006951B1">
        <w:rPr>
          <w:rFonts w:ascii="Arial" w:hAnsi="Arial" w:cs="Arial"/>
          <w:b/>
          <w:i/>
          <w:noProof/>
          <w:sz w:val="30"/>
          <w:szCs w:val="30"/>
          <w:lang w:val="en-US" w:eastAsia="ru-RU"/>
        </w:rPr>
        <w:t xml:space="preserve"> </w:t>
      </w:r>
      <w:r w:rsidR="00721374" w:rsidRPr="006951B1">
        <w:rPr>
          <w:rFonts w:ascii="Arial" w:hAnsi="Arial" w:cs="Arial"/>
          <w:b/>
          <w:bCs/>
          <w:i/>
          <w:iCs/>
          <w:sz w:val="30"/>
          <w:szCs w:val="30"/>
        </w:rPr>
        <w:t>î</w:t>
      </w:r>
      <w:proofErr w:type="spellStart"/>
      <w:r w:rsidR="00721374" w:rsidRPr="006951B1">
        <w:rPr>
          <w:rFonts w:ascii="Arial" w:hAnsi="Arial" w:cs="Arial"/>
          <w:b/>
          <w:bCs/>
          <w:i/>
          <w:iCs/>
          <w:sz w:val="30"/>
          <w:szCs w:val="30"/>
          <w:lang w:val="en-US"/>
        </w:rPr>
        <w:t>ndrum</w:t>
      </w:r>
      <w:proofErr w:type="spellEnd"/>
      <w:r w:rsidR="00721374" w:rsidRPr="006951B1">
        <w:rPr>
          <w:rFonts w:ascii="Arial" w:hAnsi="Arial" w:cs="Arial"/>
          <w:b/>
          <w:bCs/>
          <w:i/>
          <w:iCs/>
          <w:sz w:val="30"/>
          <w:szCs w:val="30"/>
        </w:rPr>
        <w:t>ă</w:t>
      </w:r>
      <w:r w:rsidR="00721374" w:rsidRPr="006951B1">
        <w:rPr>
          <w:rFonts w:ascii="Arial" w:hAnsi="Arial" w:cs="Arial"/>
          <w:b/>
          <w:bCs/>
          <w:i/>
          <w:iCs/>
          <w:sz w:val="30"/>
          <w:szCs w:val="30"/>
          <w:lang w:val="en-US"/>
        </w:rPr>
        <w:t>tor</w:t>
      </w:r>
      <w:r w:rsidRPr="006951B1">
        <w:rPr>
          <w:rFonts w:ascii="Arial" w:hAnsi="Arial" w:cs="Arial"/>
          <w:b/>
          <w:i/>
          <w:noProof/>
          <w:sz w:val="30"/>
          <w:szCs w:val="30"/>
          <w:lang w:val="en-US" w:eastAsia="ru-RU"/>
        </w:rPr>
        <w:t>:</w:t>
      </w:r>
      <w:r w:rsidRPr="006951B1">
        <w:rPr>
          <w:rFonts w:ascii="Arial" w:hAnsi="Arial" w:cs="Arial"/>
          <w:noProof/>
          <w:sz w:val="30"/>
          <w:szCs w:val="30"/>
          <w:lang w:val="en-US" w:eastAsia="ru-RU"/>
        </w:rPr>
        <w:t xml:space="preserve"> </w:t>
      </w:r>
      <w:r w:rsidRPr="006951B1">
        <w:rPr>
          <w:rFonts w:ascii="Arial" w:hAnsi="Arial" w:cs="Arial"/>
          <w:sz w:val="30"/>
          <w:szCs w:val="30"/>
        </w:rPr>
        <w:t>Ș.l. ing. Dan MUNTEANU</w:t>
      </w:r>
    </w:p>
    <w:p w14:paraId="37E272EF" w14:textId="77777777" w:rsidR="0060050E" w:rsidRPr="006951B1" w:rsidRDefault="0060050E" w:rsidP="00F716CC">
      <w:pPr>
        <w:rPr>
          <w:rFonts w:ascii="Arial" w:hAnsi="Arial" w:cs="Arial"/>
          <w:lang w:val="en-US"/>
        </w:rPr>
      </w:pPr>
    </w:p>
    <w:p w14:paraId="42B7BA8F" w14:textId="12B40247" w:rsidR="00F716CC" w:rsidRPr="006951B1" w:rsidRDefault="00F716CC" w:rsidP="00F716CC">
      <w:pPr>
        <w:rPr>
          <w:rFonts w:ascii="Arial" w:hAnsi="Arial" w:cs="Arial"/>
          <w:lang w:val="en-US"/>
        </w:rPr>
      </w:pPr>
    </w:p>
    <w:p w14:paraId="1EC80967" w14:textId="7B1D8350" w:rsidR="00516417" w:rsidRPr="006951B1" w:rsidRDefault="00516417" w:rsidP="00F716CC">
      <w:pPr>
        <w:rPr>
          <w:rFonts w:ascii="Arial" w:hAnsi="Arial" w:cs="Arial"/>
          <w:lang w:val="en-US"/>
        </w:rPr>
      </w:pPr>
    </w:p>
    <w:p w14:paraId="36439E88" w14:textId="5B2594A8" w:rsidR="00516417" w:rsidRPr="006951B1" w:rsidRDefault="00516417" w:rsidP="00F716CC">
      <w:pPr>
        <w:rPr>
          <w:rFonts w:ascii="Arial" w:hAnsi="Arial" w:cs="Arial"/>
          <w:lang w:val="en-US"/>
        </w:rPr>
      </w:pPr>
    </w:p>
    <w:p w14:paraId="4BC4D549" w14:textId="59372CB5" w:rsidR="00516417" w:rsidRPr="006951B1" w:rsidRDefault="00516417" w:rsidP="00F716CC">
      <w:pPr>
        <w:rPr>
          <w:rFonts w:ascii="Arial" w:hAnsi="Arial" w:cs="Arial"/>
          <w:lang w:val="en-US"/>
        </w:rPr>
      </w:pPr>
    </w:p>
    <w:p w14:paraId="34BAF7C4" w14:textId="03BFF625" w:rsidR="00516417" w:rsidRPr="006951B1" w:rsidRDefault="00516417" w:rsidP="00F716CC">
      <w:pPr>
        <w:rPr>
          <w:rFonts w:ascii="Arial" w:hAnsi="Arial" w:cs="Arial"/>
          <w:lang w:val="en-US"/>
        </w:rPr>
      </w:pPr>
    </w:p>
    <w:p w14:paraId="7652980B" w14:textId="599FDD73" w:rsidR="00516417" w:rsidRPr="006951B1" w:rsidRDefault="00516417" w:rsidP="00F716CC">
      <w:pPr>
        <w:rPr>
          <w:rFonts w:ascii="Arial" w:hAnsi="Arial" w:cs="Arial"/>
          <w:lang w:val="en-US"/>
        </w:rPr>
      </w:pPr>
    </w:p>
    <w:p w14:paraId="64FF5D91" w14:textId="33B566E2" w:rsidR="00516417" w:rsidRPr="006951B1" w:rsidRDefault="00516417" w:rsidP="00F716CC">
      <w:pPr>
        <w:rPr>
          <w:rFonts w:ascii="Arial" w:hAnsi="Arial" w:cs="Arial"/>
          <w:lang w:val="en-US"/>
        </w:rPr>
      </w:pPr>
    </w:p>
    <w:p w14:paraId="5138B275" w14:textId="072321DA" w:rsidR="00516417" w:rsidRPr="006951B1" w:rsidRDefault="00516417" w:rsidP="00F716CC">
      <w:pPr>
        <w:rPr>
          <w:rFonts w:ascii="Arial" w:hAnsi="Arial" w:cs="Arial"/>
          <w:lang w:val="en-US"/>
        </w:rPr>
      </w:pPr>
    </w:p>
    <w:p w14:paraId="69D65886" w14:textId="5F0EEC96" w:rsidR="00516417" w:rsidRPr="006951B1" w:rsidRDefault="00516417" w:rsidP="00F716CC">
      <w:pPr>
        <w:rPr>
          <w:rFonts w:ascii="Arial" w:hAnsi="Arial" w:cs="Arial"/>
          <w:lang w:val="en-US"/>
        </w:rPr>
      </w:pPr>
    </w:p>
    <w:p w14:paraId="5A972383" w14:textId="733A3D71" w:rsidR="00516417" w:rsidRPr="006951B1" w:rsidRDefault="00516417" w:rsidP="00F716CC">
      <w:pPr>
        <w:rPr>
          <w:rFonts w:ascii="Arial" w:hAnsi="Arial" w:cs="Arial"/>
          <w:lang w:val="en-US"/>
        </w:rPr>
      </w:pPr>
    </w:p>
    <w:p w14:paraId="1C5404A0" w14:textId="5E42293E" w:rsidR="00516417" w:rsidRPr="006951B1" w:rsidRDefault="00516417" w:rsidP="00F716CC">
      <w:pPr>
        <w:rPr>
          <w:rFonts w:ascii="Arial" w:hAnsi="Arial" w:cs="Arial"/>
          <w:lang w:val="en-US"/>
        </w:rPr>
      </w:pPr>
    </w:p>
    <w:p w14:paraId="2B35156D" w14:textId="2E83D1A3" w:rsidR="00516417" w:rsidRPr="006951B1" w:rsidRDefault="00516417" w:rsidP="00F716CC">
      <w:pPr>
        <w:rPr>
          <w:rFonts w:ascii="Arial" w:hAnsi="Arial" w:cs="Arial"/>
          <w:lang w:val="en-US"/>
        </w:rPr>
      </w:pPr>
    </w:p>
    <w:p w14:paraId="2DB19C32" w14:textId="3A30DF76" w:rsidR="00F716CC" w:rsidRPr="006951B1" w:rsidRDefault="00F716CC" w:rsidP="0060050E">
      <w:pPr>
        <w:jc w:val="center"/>
        <w:rPr>
          <w:rFonts w:ascii="Arial" w:hAnsi="Arial" w:cs="Arial"/>
          <w:b/>
          <w:i/>
          <w:u w:val="single"/>
          <w:lang w:val="en-US"/>
        </w:rPr>
      </w:pPr>
      <w:r w:rsidRPr="006951B1">
        <w:rPr>
          <w:rFonts w:ascii="Arial" w:hAnsi="Arial" w:cs="Arial"/>
          <w:b/>
          <w:i/>
          <w:u w:val="single"/>
          <w:lang w:val="en-US"/>
        </w:rPr>
        <w:t>Galati 202</w:t>
      </w:r>
      <w:r w:rsidR="00566785">
        <w:rPr>
          <w:rFonts w:ascii="Arial" w:hAnsi="Arial" w:cs="Arial"/>
          <w:b/>
          <w:i/>
          <w:u w:val="single"/>
          <w:lang w:val="en-US"/>
        </w:rPr>
        <w:t>1</w:t>
      </w:r>
    </w:p>
    <w:p w14:paraId="1AC9F8A4" w14:textId="77777777" w:rsidR="00516417" w:rsidRPr="006951B1" w:rsidRDefault="00516417" w:rsidP="0060050E">
      <w:pPr>
        <w:jc w:val="center"/>
        <w:rPr>
          <w:rFonts w:ascii="Arial" w:hAnsi="Arial" w:cs="Arial"/>
          <w:b/>
          <w:i/>
          <w:u w:val="single"/>
          <w:lang w:val="en-US"/>
        </w:rPr>
      </w:pPr>
    </w:p>
    <w:p w14:paraId="5B798806" w14:textId="7703D133" w:rsidR="00F716CC" w:rsidRPr="006951B1" w:rsidRDefault="000D7035" w:rsidP="000D7035">
      <w:pPr>
        <w:jc w:val="center"/>
        <w:rPr>
          <w:rFonts w:ascii="Arial" w:hAnsi="Arial" w:cs="Arial"/>
          <w:sz w:val="36"/>
          <w:szCs w:val="36"/>
        </w:rPr>
      </w:pPr>
      <w:r w:rsidRPr="006951B1">
        <w:rPr>
          <w:rFonts w:ascii="Arial" w:hAnsi="Arial" w:cs="Arial"/>
          <w:sz w:val="36"/>
          <w:szCs w:val="36"/>
        </w:rPr>
        <w:lastRenderedPageBreak/>
        <w:t>Descrierea proiectului</w:t>
      </w:r>
    </w:p>
    <w:p w14:paraId="41C62787" w14:textId="69E74041" w:rsidR="000D7035" w:rsidRPr="006951B1" w:rsidRDefault="000D7035" w:rsidP="000D7035">
      <w:pPr>
        <w:jc w:val="center"/>
        <w:rPr>
          <w:rFonts w:ascii="Arial" w:hAnsi="Arial" w:cs="Arial"/>
          <w:sz w:val="36"/>
          <w:szCs w:val="36"/>
        </w:rPr>
      </w:pPr>
    </w:p>
    <w:p w14:paraId="3F3C73FF" w14:textId="1CCCABB8" w:rsidR="00484763" w:rsidRPr="006951B1" w:rsidRDefault="000D7035" w:rsidP="00484763">
      <w:pPr>
        <w:jc w:val="both"/>
        <w:rPr>
          <w:rFonts w:ascii="Arial" w:hAnsi="Arial" w:cs="Arial"/>
          <w:sz w:val="28"/>
          <w:szCs w:val="28"/>
        </w:rPr>
      </w:pPr>
      <w:r w:rsidRPr="006951B1">
        <w:rPr>
          <w:rFonts w:ascii="Arial" w:hAnsi="Arial" w:cs="Arial"/>
          <w:sz w:val="28"/>
          <w:szCs w:val="28"/>
        </w:rPr>
        <w:tab/>
      </w:r>
      <w:r w:rsidR="00484763" w:rsidRPr="006951B1">
        <w:rPr>
          <w:rFonts w:ascii="Arial" w:hAnsi="Arial" w:cs="Arial"/>
          <w:sz w:val="28"/>
          <w:szCs w:val="28"/>
        </w:rPr>
        <w:t>Acest proiect se ocupă de criteriile de gestionare și tranzacție ale</w:t>
      </w:r>
      <w:r w:rsidR="00484763"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484763" w:rsidRPr="006951B1">
        <w:rPr>
          <w:rFonts w:ascii="Arial" w:hAnsi="Arial" w:cs="Arial"/>
          <w:sz w:val="28"/>
          <w:szCs w:val="28"/>
          <w:lang w:val="en-US"/>
        </w:rPr>
        <w:t>unui</w:t>
      </w:r>
      <w:proofErr w:type="spellEnd"/>
      <w:r w:rsidR="00484763" w:rsidRPr="006951B1">
        <w:rPr>
          <w:rFonts w:ascii="Arial" w:hAnsi="Arial" w:cs="Arial"/>
          <w:sz w:val="28"/>
          <w:szCs w:val="28"/>
          <w:lang w:val="en-US"/>
        </w:rPr>
        <w:t xml:space="preserve"> s</w:t>
      </w:r>
      <w:r w:rsidR="00484763" w:rsidRPr="006951B1">
        <w:rPr>
          <w:rFonts w:ascii="Arial" w:hAnsi="Arial" w:cs="Arial"/>
          <w:sz w:val="28"/>
          <w:szCs w:val="28"/>
        </w:rPr>
        <w:t>istem de gestionare a magazinelor de calculatoare. Magazinul este un loc</w:t>
      </w:r>
      <w:r w:rsidR="00484763" w:rsidRPr="006951B1">
        <w:rPr>
          <w:rFonts w:ascii="Arial" w:hAnsi="Arial" w:cs="Arial"/>
          <w:sz w:val="28"/>
          <w:szCs w:val="28"/>
          <w:lang w:val="en-US"/>
        </w:rPr>
        <w:t>ul</w:t>
      </w:r>
      <w:r w:rsidR="00484763" w:rsidRPr="006951B1">
        <w:rPr>
          <w:rFonts w:ascii="Arial" w:hAnsi="Arial" w:cs="Arial"/>
          <w:sz w:val="28"/>
          <w:szCs w:val="28"/>
        </w:rPr>
        <w:t xml:space="preserve"> unde </w:t>
      </w:r>
      <w:proofErr w:type="spellStart"/>
      <w:r w:rsidR="00484763" w:rsidRPr="006951B1">
        <w:rPr>
          <w:rFonts w:ascii="Arial" w:hAnsi="Arial" w:cs="Arial"/>
          <w:sz w:val="28"/>
          <w:szCs w:val="28"/>
          <w:lang w:val="en-US"/>
        </w:rPr>
        <w:t>componentele</w:t>
      </w:r>
      <w:proofErr w:type="spellEnd"/>
      <w:r w:rsidR="00484763" w:rsidRPr="006951B1">
        <w:rPr>
          <w:rFonts w:ascii="Arial" w:hAnsi="Arial" w:cs="Arial"/>
          <w:sz w:val="28"/>
          <w:szCs w:val="28"/>
        </w:rPr>
        <w:t xml:space="preserve"> urmează să fie vândut</w:t>
      </w:r>
      <w:r w:rsidR="00484763" w:rsidRPr="006951B1">
        <w:rPr>
          <w:rFonts w:ascii="Arial" w:hAnsi="Arial" w:cs="Arial"/>
          <w:sz w:val="28"/>
          <w:szCs w:val="28"/>
          <w:lang w:val="en-US"/>
        </w:rPr>
        <w:t>e</w:t>
      </w:r>
      <w:r w:rsidR="00484763" w:rsidRPr="006951B1">
        <w:rPr>
          <w:rFonts w:ascii="Arial" w:hAnsi="Arial" w:cs="Arial"/>
          <w:sz w:val="28"/>
          <w:szCs w:val="28"/>
        </w:rPr>
        <w:t>, menține achizițiile și stocul în magazin</w:t>
      </w:r>
      <w:r w:rsidR="00484763" w:rsidRPr="006951B1">
        <w:rPr>
          <w:rFonts w:ascii="Arial" w:hAnsi="Arial" w:cs="Arial"/>
          <w:sz w:val="28"/>
          <w:szCs w:val="28"/>
          <w:lang w:val="en-US"/>
        </w:rPr>
        <w:t xml:space="preserve">, </w:t>
      </w:r>
      <w:r w:rsidR="00484763" w:rsidRPr="006951B1">
        <w:rPr>
          <w:rFonts w:ascii="Arial" w:hAnsi="Arial" w:cs="Arial"/>
          <w:sz w:val="28"/>
          <w:szCs w:val="28"/>
        </w:rPr>
        <w:t>își păstrează evidența,</w:t>
      </w:r>
      <w:r w:rsidR="00484763"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r w:rsidR="00484763" w:rsidRPr="006951B1">
        <w:rPr>
          <w:rFonts w:ascii="Arial" w:hAnsi="Arial" w:cs="Arial"/>
          <w:sz w:val="28"/>
          <w:szCs w:val="28"/>
        </w:rPr>
        <w:t xml:space="preserve">și </w:t>
      </w:r>
      <w:proofErr w:type="spellStart"/>
      <w:r w:rsidR="00484763" w:rsidRPr="006951B1">
        <w:rPr>
          <w:rFonts w:ascii="Arial" w:hAnsi="Arial" w:cs="Arial"/>
          <w:sz w:val="28"/>
          <w:szCs w:val="28"/>
          <w:lang w:val="en-US"/>
        </w:rPr>
        <w:t>pregateste</w:t>
      </w:r>
      <w:proofErr w:type="spellEnd"/>
      <w:r w:rsidR="00484763" w:rsidRPr="006951B1">
        <w:rPr>
          <w:rFonts w:ascii="Arial" w:hAnsi="Arial" w:cs="Arial"/>
          <w:sz w:val="28"/>
          <w:szCs w:val="28"/>
        </w:rPr>
        <w:t xml:space="preserve"> rapoarte. Scopul este de a automatiza sistemul său manual existent cu ajutorul</w:t>
      </w:r>
      <w:r w:rsidR="00484763"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r w:rsidR="00484763" w:rsidRPr="006951B1">
        <w:rPr>
          <w:rFonts w:ascii="Arial" w:hAnsi="Arial" w:cs="Arial"/>
          <w:sz w:val="28"/>
          <w:szCs w:val="28"/>
        </w:rPr>
        <w:t>echipamente computerizate și softwar</w:t>
      </w:r>
      <w:proofErr w:type="spellStart"/>
      <w:r w:rsidR="00484763" w:rsidRPr="006951B1">
        <w:rPr>
          <w:rFonts w:ascii="Arial" w:hAnsi="Arial" w:cs="Arial"/>
          <w:sz w:val="28"/>
          <w:szCs w:val="28"/>
          <w:lang w:val="en-US"/>
        </w:rPr>
        <w:t>ului</w:t>
      </w:r>
      <w:proofErr w:type="spellEnd"/>
      <w:r w:rsidR="00484763" w:rsidRPr="006951B1">
        <w:rPr>
          <w:rFonts w:ascii="Arial" w:hAnsi="Arial" w:cs="Arial"/>
          <w:sz w:val="28"/>
          <w:szCs w:val="28"/>
        </w:rPr>
        <w:t xml:space="preserve"> de calculator cu drepturi depline, care le îndeplinesc</w:t>
      </w:r>
      <w:r w:rsidR="00484763"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r w:rsidR="00484763" w:rsidRPr="006951B1">
        <w:rPr>
          <w:rFonts w:ascii="Arial" w:hAnsi="Arial" w:cs="Arial"/>
          <w:sz w:val="28"/>
          <w:szCs w:val="28"/>
        </w:rPr>
        <w:t>cerințe.</w:t>
      </w:r>
    </w:p>
    <w:p w14:paraId="062F131E" w14:textId="77777777" w:rsidR="00484763" w:rsidRPr="006951B1" w:rsidRDefault="00484763" w:rsidP="00484763">
      <w:pPr>
        <w:jc w:val="both"/>
        <w:rPr>
          <w:rFonts w:ascii="Arial" w:hAnsi="Arial" w:cs="Arial"/>
          <w:sz w:val="28"/>
          <w:szCs w:val="28"/>
        </w:rPr>
      </w:pPr>
    </w:p>
    <w:p w14:paraId="0D3AC7E5" w14:textId="6298E2B1" w:rsidR="00484763" w:rsidRPr="006951B1" w:rsidRDefault="00484763" w:rsidP="00484763">
      <w:pPr>
        <w:jc w:val="both"/>
        <w:rPr>
          <w:rFonts w:ascii="Arial" w:hAnsi="Arial" w:cs="Arial"/>
          <w:sz w:val="28"/>
          <w:szCs w:val="28"/>
        </w:rPr>
      </w:pPr>
      <w:r w:rsidRPr="006951B1">
        <w:rPr>
          <w:rFonts w:ascii="Arial" w:hAnsi="Arial" w:cs="Arial"/>
          <w:sz w:val="28"/>
          <w:szCs w:val="28"/>
        </w:rPr>
        <w:t>Principalele obiective din spatele dezvoltării acestui proiect sunt următoarele:</w:t>
      </w:r>
    </w:p>
    <w:p w14:paraId="1E3D7B91" w14:textId="77777777" w:rsidR="00484763" w:rsidRPr="006951B1" w:rsidRDefault="00484763" w:rsidP="00484763">
      <w:pPr>
        <w:jc w:val="both"/>
        <w:rPr>
          <w:rFonts w:ascii="Arial" w:hAnsi="Arial" w:cs="Arial"/>
          <w:sz w:val="28"/>
          <w:szCs w:val="28"/>
        </w:rPr>
      </w:pPr>
    </w:p>
    <w:p w14:paraId="36ECC468" w14:textId="4D4ADD30" w:rsidR="00484763" w:rsidRPr="006951B1" w:rsidRDefault="00484763" w:rsidP="006951B1">
      <w:pPr>
        <w:pStyle w:val="ListParagraph"/>
        <w:numPr>
          <w:ilvl w:val="0"/>
          <w:numId w:val="10"/>
        </w:numPr>
        <w:rPr>
          <w:rFonts w:ascii="Arial" w:hAnsi="Arial" w:cs="Arial"/>
          <w:sz w:val="28"/>
          <w:szCs w:val="28"/>
        </w:rPr>
      </w:pPr>
      <w:r w:rsidRPr="006951B1">
        <w:rPr>
          <w:rFonts w:ascii="Arial" w:hAnsi="Arial" w:cs="Arial"/>
          <w:sz w:val="28"/>
          <w:szCs w:val="28"/>
        </w:rPr>
        <w:t>Să ajute personalul să capteze efortul depus pentru munca respectivă</w:t>
      </w:r>
      <w:r w:rsidR="006951B1"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r w:rsidRPr="006951B1">
        <w:rPr>
          <w:rFonts w:ascii="Arial" w:hAnsi="Arial" w:cs="Arial"/>
          <w:sz w:val="28"/>
          <w:szCs w:val="28"/>
        </w:rPr>
        <w:t>zone</w:t>
      </w:r>
      <w:proofErr w:type="spellStart"/>
      <w:r w:rsidR="006951B1" w:rsidRPr="006951B1">
        <w:rPr>
          <w:rFonts w:ascii="Arial" w:hAnsi="Arial" w:cs="Arial"/>
          <w:sz w:val="28"/>
          <w:szCs w:val="28"/>
          <w:lang w:val="en-US"/>
        </w:rPr>
        <w:t>i</w:t>
      </w:r>
      <w:proofErr w:type="spellEnd"/>
      <w:r w:rsidRPr="006951B1">
        <w:rPr>
          <w:rFonts w:ascii="Arial" w:hAnsi="Arial" w:cs="Arial"/>
          <w:sz w:val="28"/>
          <w:szCs w:val="28"/>
        </w:rPr>
        <w:t>.</w:t>
      </w:r>
    </w:p>
    <w:p w14:paraId="53A1528C" w14:textId="0112EF14" w:rsidR="00484763" w:rsidRPr="006951B1" w:rsidRDefault="00484763" w:rsidP="006951B1">
      <w:pPr>
        <w:pStyle w:val="ListParagraph"/>
        <w:numPr>
          <w:ilvl w:val="0"/>
          <w:numId w:val="10"/>
        </w:numPr>
        <w:rPr>
          <w:rFonts w:ascii="Arial" w:hAnsi="Arial" w:cs="Arial"/>
          <w:sz w:val="28"/>
          <w:szCs w:val="28"/>
        </w:rPr>
      </w:pPr>
      <w:r w:rsidRPr="006951B1">
        <w:rPr>
          <w:rFonts w:ascii="Arial" w:hAnsi="Arial" w:cs="Arial"/>
          <w:sz w:val="28"/>
          <w:szCs w:val="28"/>
        </w:rPr>
        <w:t>Să utilizeze resursele instituției într-un mod eficient prin creșterea acestora</w:t>
      </w:r>
      <w:r w:rsidR="006951B1"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r w:rsidRPr="006951B1">
        <w:rPr>
          <w:rFonts w:ascii="Arial" w:hAnsi="Arial" w:cs="Arial"/>
          <w:sz w:val="28"/>
          <w:szCs w:val="28"/>
        </w:rPr>
        <w:t>productivitate prin automatizare.</w:t>
      </w:r>
    </w:p>
    <w:p w14:paraId="6EE8AC68" w14:textId="7DAF0658" w:rsidR="00484763" w:rsidRPr="006951B1" w:rsidRDefault="00484763" w:rsidP="006951B1">
      <w:pPr>
        <w:pStyle w:val="ListParagraph"/>
        <w:numPr>
          <w:ilvl w:val="0"/>
          <w:numId w:val="10"/>
        </w:numPr>
        <w:rPr>
          <w:rFonts w:ascii="Arial" w:hAnsi="Arial" w:cs="Arial"/>
          <w:sz w:val="28"/>
          <w:szCs w:val="28"/>
        </w:rPr>
      </w:pPr>
      <w:r w:rsidRPr="006951B1">
        <w:rPr>
          <w:rFonts w:ascii="Arial" w:hAnsi="Arial" w:cs="Arial"/>
          <w:sz w:val="28"/>
          <w:szCs w:val="28"/>
        </w:rPr>
        <w:t>Să păstreze și să manipuleze informațiile furnizorilor.</w:t>
      </w:r>
    </w:p>
    <w:p w14:paraId="6F2B1308" w14:textId="0DA6461D" w:rsidR="00484763" w:rsidRPr="006951B1" w:rsidRDefault="00484763" w:rsidP="006951B1">
      <w:pPr>
        <w:pStyle w:val="ListParagraph"/>
        <w:numPr>
          <w:ilvl w:val="0"/>
          <w:numId w:val="10"/>
        </w:numPr>
        <w:rPr>
          <w:rFonts w:ascii="Arial" w:hAnsi="Arial" w:cs="Arial"/>
          <w:sz w:val="28"/>
          <w:szCs w:val="28"/>
        </w:rPr>
      </w:pPr>
      <w:r w:rsidRPr="006951B1">
        <w:rPr>
          <w:rFonts w:ascii="Arial" w:hAnsi="Arial" w:cs="Arial"/>
          <w:sz w:val="28"/>
          <w:szCs w:val="28"/>
        </w:rPr>
        <w:t>Pentru a păstra și manipula detaliile hardware.</w:t>
      </w:r>
    </w:p>
    <w:p w14:paraId="6286007B" w14:textId="42C59745" w:rsidR="00484763" w:rsidRPr="006951B1" w:rsidRDefault="00484763" w:rsidP="006951B1">
      <w:pPr>
        <w:pStyle w:val="ListParagraph"/>
        <w:numPr>
          <w:ilvl w:val="0"/>
          <w:numId w:val="10"/>
        </w:numPr>
        <w:rPr>
          <w:rFonts w:ascii="Arial" w:hAnsi="Arial" w:cs="Arial"/>
          <w:sz w:val="28"/>
          <w:szCs w:val="28"/>
        </w:rPr>
      </w:pPr>
      <w:r w:rsidRPr="006951B1">
        <w:rPr>
          <w:rFonts w:ascii="Arial" w:hAnsi="Arial" w:cs="Arial"/>
          <w:sz w:val="28"/>
          <w:szCs w:val="28"/>
        </w:rPr>
        <w:t>Să ofere facilități de vânzare la magazin și să pregătească factura</w:t>
      </w:r>
      <w:r w:rsidR="006951B1"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r w:rsidRPr="006951B1">
        <w:rPr>
          <w:rFonts w:ascii="Arial" w:hAnsi="Arial" w:cs="Arial"/>
          <w:sz w:val="28"/>
          <w:szCs w:val="28"/>
        </w:rPr>
        <w:t>clientului.</w:t>
      </w:r>
    </w:p>
    <w:p w14:paraId="49CD6226" w14:textId="3D9F37E9" w:rsidR="00484763" w:rsidRPr="006951B1" w:rsidRDefault="00484763" w:rsidP="006951B1">
      <w:pPr>
        <w:pStyle w:val="ListParagraph"/>
        <w:numPr>
          <w:ilvl w:val="0"/>
          <w:numId w:val="10"/>
        </w:numPr>
        <w:rPr>
          <w:rFonts w:ascii="Arial" w:hAnsi="Arial" w:cs="Arial"/>
          <w:sz w:val="28"/>
          <w:szCs w:val="28"/>
        </w:rPr>
      </w:pPr>
      <w:r w:rsidRPr="006951B1">
        <w:rPr>
          <w:rFonts w:ascii="Arial" w:hAnsi="Arial" w:cs="Arial"/>
          <w:sz w:val="28"/>
          <w:szCs w:val="28"/>
        </w:rPr>
        <w:t>Pentru a solicita o anumită vânzare</w:t>
      </w:r>
    </w:p>
    <w:p w14:paraId="6798F220" w14:textId="571A7413" w:rsidR="000D7035" w:rsidRPr="006951B1" w:rsidRDefault="00484763" w:rsidP="006951B1">
      <w:pPr>
        <w:pStyle w:val="ListParagraph"/>
        <w:numPr>
          <w:ilvl w:val="0"/>
          <w:numId w:val="10"/>
        </w:numPr>
        <w:rPr>
          <w:rFonts w:ascii="Arial" w:hAnsi="Arial" w:cs="Arial"/>
          <w:sz w:val="28"/>
          <w:szCs w:val="28"/>
        </w:rPr>
      </w:pPr>
      <w:r w:rsidRPr="006951B1">
        <w:rPr>
          <w:rFonts w:ascii="Arial" w:hAnsi="Arial" w:cs="Arial"/>
          <w:sz w:val="28"/>
          <w:szCs w:val="28"/>
        </w:rPr>
        <w:t>Pentru a menține achiziția și stocul la magazin.</w:t>
      </w:r>
    </w:p>
    <w:p w14:paraId="7FB99068" w14:textId="77777777" w:rsidR="002060C0" w:rsidRPr="006951B1" w:rsidRDefault="002060C0" w:rsidP="000D7035">
      <w:pPr>
        <w:rPr>
          <w:rFonts w:ascii="Arial" w:hAnsi="Arial" w:cs="Arial"/>
          <w:sz w:val="28"/>
          <w:szCs w:val="28"/>
        </w:rPr>
      </w:pPr>
    </w:p>
    <w:p w14:paraId="689A1B13" w14:textId="3421BC57" w:rsidR="00782552" w:rsidRPr="006951B1" w:rsidRDefault="00782552" w:rsidP="00782552">
      <w:pPr>
        <w:ind w:firstLine="720"/>
        <w:rPr>
          <w:rFonts w:ascii="Arial" w:hAnsi="Arial" w:cs="Arial"/>
          <w:sz w:val="28"/>
          <w:szCs w:val="28"/>
        </w:rPr>
      </w:pPr>
      <w:r w:rsidRPr="006951B1">
        <w:rPr>
          <w:rFonts w:ascii="Arial" w:hAnsi="Arial" w:cs="Arial"/>
          <w:sz w:val="28"/>
          <w:szCs w:val="28"/>
        </w:rPr>
        <w:t xml:space="preserve">Sistemul de gestionare a magazinelor de calculatoare, stochează înregistrări ale furnizorilor, </w:t>
      </w:r>
      <w:proofErr w:type="spellStart"/>
      <w:r w:rsidR="006951B1">
        <w:rPr>
          <w:rFonts w:ascii="Arial" w:hAnsi="Arial" w:cs="Arial"/>
          <w:sz w:val="28"/>
          <w:szCs w:val="28"/>
          <w:lang w:val="en-US"/>
        </w:rPr>
        <w:t>componentelor</w:t>
      </w:r>
      <w:proofErr w:type="spellEnd"/>
      <w:r w:rsidRPr="006951B1">
        <w:rPr>
          <w:rFonts w:ascii="Arial" w:hAnsi="Arial" w:cs="Arial"/>
          <w:sz w:val="28"/>
          <w:szCs w:val="28"/>
        </w:rPr>
        <w:t xml:space="preserve">, </w:t>
      </w:r>
      <w:proofErr w:type="spellStart"/>
      <w:r w:rsidR="006951B1">
        <w:rPr>
          <w:rFonts w:ascii="Arial" w:hAnsi="Arial" w:cs="Arial"/>
          <w:sz w:val="28"/>
          <w:szCs w:val="28"/>
          <w:lang w:val="en-US"/>
        </w:rPr>
        <w:t>vanzarilor</w:t>
      </w:r>
      <w:proofErr w:type="spellEnd"/>
      <w:r w:rsidRPr="006951B1">
        <w:rPr>
          <w:rFonts w:ascii="Arial" w:hAnsi="Arial" w:cs="Arial"/>
          <w:sz w:val="28"/>
          <w:szCs w:val="28"/>
        </w:rPr>
        <w:t xml:space="preserve">, </w:t>
      </w:r>
      <w:proofErr w:type="spellStart"/>
      <w:r w:rsidR="006951B1">
        <w:rPr>
          <w:rFonts w:ascii="Arial" w:hAnsi="Arial" w:cs="Arial"/>
          <w:sz w:val="28"/>
          <w:szCs w:val="28"/>
          <w:lang w:val="en-US"/>
        </w:rPr>
        <w:t>cumpararilor</w:t>
      </w:r>
      <w:proofErr w:type="spellEnd"/>
      <w:r w:rsidRPr="006951B1">
        <w:rPr>
          <w:rFonts w:ascii="Arial" w:hAnsi="Arial" w:cs="Arial"/>
          <w:sz w:val="28"/>
          <w:szCs w:val="28"/>
        </w:rPr>
        <w:t xml:space="preserve"> și clienților</w:t>
      </w:r>
      <w:r w:rsidR="006951B1">
        <w:rPr>
          <w:rFonts w:ascii="Arial" w:hAnsi="Arial" w:cs="Arial"/>
          <w:sz w:val="28"/>
          <w:szCs w:val="28"/>
          <w:lang w:val="en-US"/>
        </w:rPr>
        <w:t xml:space="preserve">. </w:t>
      </w:r>
      <w:proofErr w:type="spellStart"/>
      <w:r w:rsidR="006951B1">
        <w:rPr>
          <w:rFonts w:ascii="Arial" w:hAnsi="Arial" w:cs="Arial"/>
          <w:sz w:val="28"/>
          <w:szCs w:val="28"/>
          <w:lang w:val="en-US"/>
        </w:rPr>
        <w:t>Aceste</w:t>
      </w:r>
      <w:proofErr w:type="spellEnd"/>
      <w:r w:rsidR="006951B1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6951B1">
        <w:rPr>
          <w:rFonts w:ascii="Arial" w:hAnsi="Arial" w:cs="Arial"/>
          <w:sz w:val="28"/>
          <w:szCs w:val="28"/>
          <w:lang w:val="en-US"/>
        </w:rPr>
        <w:t>inregistrari</w:t>
      </w:r>
      <w:proofErr w:type="spellEnd"/>
      <w:r w:rsidRPr="006951B1">
        <w:rPr>
          <w:rFonts w:ascii="Arial" w:hAnsi="Arial" w:cs="Arial"/>
          <w:sz w:val="28"/>
          <w:szCs w:val="28"/>
        </w:rPr>
        <w:t xml:space="preserve"> sunt păstrate și manipulate.</w:t>
      </w:r>
    </w:p>
    <w:p w14:paraId="0AAD5905" w14:textId="77777777" w:rsidR="00782552" w:rsidRPr="006951B1" w:rsidRDefault="00782552" w:rsidP="00782552">
      <w:pPr>
        <w:ind w:firstLine="720"/>
        <w:rPr>
          <w:rFonts w:ascii="Arial" w:hAnsi="Arial" w:cs="Arial"/>
          <w:sz w:val="28"/>
          <w:szCs w:val="28"/>
        </w:rPr>
      </w:pPr>
    </w:p>
    <w:p w14:paraId="449049EA" w14:textId="52831F53" w:rsidR="005D5DFB" w:rsidRPr="006951B1" w:rsidRDefault="00782552" w:rsidP="00162B18">
      <w:pPr>
        <w:ind w:firstLine="720"/>
        <w:rPr>
          <w:rFonts w:ascii="Arial" w:hAnsi="Arial" w:cs="Arial"/>
          <w:sz w:val="28"/>
          <w:szCs w:val="28"/>
        </w:rPr>
      </w:pPr>
      <w:r w:rsidRPr="006951B1">
        <w:rPr>
          <w:rFonts w:ascii="Arial" w:hAnsi="Arial" w:cs="Arial"/>
          <w:sz w:val="28"/>
          <w:szCs w:val="28"/>
        </w:rPr>
        <w:t xml:space="preserve">Sistemul de gestionare a magazinelor de calculatoare, așa cum este descris mai sus, poate duce la </w:t>
      </w:r>
      <w:r w:rsidR="00162B18">
        <w:rPr>
          <w:rFonts w:ascii="Arial" w:hAnsi="Arial" w:cs="Arial"/>
          <w:sz w:val="28"/>
          <w:szCs w:val="28"/>
          <w:lang w:val="en-US"/>
        </w:rPr>
        <w:t xml:space="preserve">o </w:t>
      </w:r>
      <w:proofErr w:type="spellStart"/>
      <w:r w:rsidR="00162B18">
        <w:rPr>
          <w:rFonts w:ascii="Arial" w:hAnsi="Arial" w:cs="Arial"/>
          <w:sz w:val="28"/>
          <w:szCs w:val="28"/>
          <w:lang w:val="en-US"/>
        </w:rPr>
        <w:t>experienta</w:t>
      </w:r>
      <w:proofErr w:type="spellEnd"/>
      <w:r w:rsidR="00162B18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162B18">
        <w:rPr>
          <w:rFonts w:ascii="Arial" w:hAnsi="Arial" w:cs="Arial"/>
          <w:sz w:val="28"/>
          <w:szCs w:val="28"/>
          <w:lang w:val="en-US"/>
        </w:rPr>
        <w:t>fara</w:t>
      </w:r>
      <w:proofErr w:type="spellEnd"/>
      <w:r w:rsidR="00162B18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162B18">
        <w:rPr>
          <w:rFonts w:ascii="Arial" w:hAnsi="Arial" w:cs="Arial"/>
          <w:sz w:val="28"/>
          <w:szCs w:val="28"/>
          <w:lang w:val="en-US"/>
        </w:rPr>
        <w:t>erori</w:t>
      </w:r>
      <w:proofErr w:type="spellEnd"/>
      <w:r w:rsidR="00162B18">
        <w:rPr>
          <w:rFonts w:ascii="Arial" w:hAnsi="Arial" w:cs="Arial"/>
          <w:sz w:val="28"/>
          <w:szCs w:val="28"/>
          <w:lang w:val="en-US"/>
        </w:rPr>
        <w:t xml:space="preserve">, </w:t>
      </w:r>
      <w:proofErr w:type="spellStart"/>
      <w:r w:rsidR="00162B18">
        <w:rPr>
          <w:rFonts w:ascii="Arial" w:hAnsi="Arial" w:cs="Arial"/>
          <w:sz w:val="28"/>
          <w:szCs w:val="28"/>
          <w:lang w:val="en-US"/>
        </w:rPr>
        <w:t>securizata</w:t>
      </w:r>
      <w:proofErr w:type="spellEnd"/>
      <w:r w:rsidR="00162B18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162B18">
        <w:rPr>
          <w:rFonts w:ascii="Arial" w:hAnsi="Arial" w:cs="Arial"/>
          <w:sz w:val="28"/>
          <w:szCs w:val="28"/>
          <w:lang w:val="en-US"/>
        </w:rPr>
        <w:t>si</w:t>
      </w:r>
      <w:proofErr w:type="spellEnd"/>
      <w:r w:rsidR="00162B18">
        <w:rPr>
          <w:rFonts w:ascii="Arial" w:hAnsi="Arial" w:cs="Arial"/>
          <w:sz w:val="28"/>
          <w:szCs w:val="28"/>
          <w:lang w:val="en-US"/>
        </w:rPr>
        <w:t xml:space="preserve"> de </w:t>
      </w:r>
      <w:proofErr w:type="spellStart"/>
      <w:r w:rsidR="00162B18">
        <w:rPr>
          <w:rFonts w:ascii="Arial" w:hAnsi="Arial" w:cs="Arial"/>
          <w:sz w:val="28"/>
          <w:szCs w:val="28"/>
          <w:lang w:val="en-US"/>
        </w:rPr>
        <w:t>incredere</w:t>
      </w:r>
      <w:proofErr w:type="spellEnd"/>
      <w:r w:rsidR="00162B18">
        <w:rPr>
          <w:rFonts w:ascii="Arial" w:hAnsi="Arial" w:cs="Arial"/>
          <w:sz w:val="28"/>
          <w:szCs w:val="28"/>
          <w:lang w:val="en-US"/>
        </w:rPr>
        <w:t>.</w:t>
      </w:r>
      <w:r w:rsidR="00743EC7">
        <w:rPr>
          <w:rFonts w:ascii="Arial" w:hAnsi="Arial" w:cs="Arial"/>
          <w:sz w:val="28"/>
          <w:szCs w:val="28"/>
          <w:lang w:val="en-US"/>
        </w:rPr>
        <w:t xml:space="preserve"> </w:t>
      </w:r>
      <w:r w:rsidRPr="006951B1">
        <w:rPr>
          <w:rFonts w:ascii="Arial" w:hAnsi="Arial" w:cs="Arial"/>
          <w:sz w:val="28"/>
          <w:szCs w:val="28"/>
        </w:rPr>
        <w:t>Poate ajuta personalul să se concentreze asupra celorlalte activități ale acestora, mai degrabă să se concentreze asupra</w:t>
      </w:r>
      <w:r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r w:rsidRPr="006951B1">
        <w:rPr>
          <w:rFonts w:ascii="Arial" w:hAnsi="Arial" w:cs="Arial"/>
          <w:sz w:val="28"/>
          <w:szCs w:val="28"/>
        </w:rPr>
        <w:t>păstrarea evidenței. Astfel, va ajuta organizația să utilizeze mai bine resursele.</w:t>
      </w:r>
    </w:p>
    <w:p w14:paraId="0A026783" w14:textId="18D280B9" w:rsidR="00782552" w:rsidRDefault="00782552" w:rsidP="00782552">
      <w:pPr>
        <w:rPr>
          <w:rFonts w:ascii="Arial" w:hAnsi="Arial" w:cs="Arial"/>
          <w:sz w:val="28"/>
          <w:szCs w:val="28"/>
        </w:rPr>
      </w:pPr>
    </w:p>
    <w:p w14:paraId="18096DB9" w14:textId="0BA84C48" w:rsidR="00162B18" w:rsidRDefault="00743EC7" w:rsidP="00162B18">
      <w:pPr>
        <w:ind w:firstLine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en-US"/>
        </w:rPr>
        <w:t>S</w:t>
      </w:r>
      <w:r w:rsidRPr="00743EC7">
        <w:rPr>
          <w:rFonts w:ascii="Arial" w:hAnsi="Arial" w:cs="Arial"/>
          <w:sz w:val="28"/>
          <w:szCs w:val="28"/>
        </w:rPr>
        <w:t>istemul de gestionare a</w:t>
      </w:r>
      <w:r w:rsidRPr="00743EC7">
        <w:rPr>
          <w:rFonts w:ascii="Arial" w:hAnsi="Arial" w:cs="Arial"/>
          <w:sz w:val="28"/>
          <w:szCs w:val="28"/>
          <w:lang w:val="en-US"/>
        </w:rPr>
        <w:t>l</w:t>
      </w:r>
      <w:r w:rsidRPr="00743EC7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743EC7">
        <w:rPr>
          <w:rFonts w:ascii="Arial" w:hAnsi="Arial" w:cs="Arial"/>
          <w:sz w:val="28"/>
          <w:szCs w:val="28"/>
          <w:lang w:val="en-US"/>
        </w:rPr>
        <w:t>calculatoarelor</w:t>
      </w:r>
      <w:proofErr w:type="spellEnd"/>
      <w:r w:rsidR="00484763" w:rsidRPr="006951B1">
        <w:rPr>
          <w:rFonts w:ascii="Arial" w:hAnsi="Arial" w:cs="Arial"/>
          <w:sz w:val="28"/>
          <w:szCs w:val="28"/>
        </w:rPr>
        <w:t>, așa cum este descris mai sus, poate conduce</w:t>
      </w:r>
      <w:r w:rsidR="00D61C45"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r w:rsidR="00484763" w:rsidRPr="006951B1">
        <w:rPr>
          <w:rFonts w:ascii="Arial" w:hAnsi="Arial" w:cs="Arial"/>
          <w:sz w:val="28"/>
          <w:szCs w:val="28"/>
        </w:rPr>
        <w:t>la un sistem de gestionare rapid, sigur</w:t>
      </w:r>
      <w:r w:rsidR="00D61C45"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D61C45" w:rsidRPr="006951B1">
        <w:rPr>
          <w:rFonts w:ascii="Arial" w:hAnsi="Arial" w:cs="Arial"/>
          <w:sz w:val="28"/>
          <w:szCs w:val="28"/>
          <w:lang w:val="en-US"/>
        </w:rPr>
        <w:t>si</w:t>
      </w:r>
      <w:proofErr w:type="spellEnd"/>
      <w:r w:rsidR="00D61C45"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r w:rsidR="00484763" w:rsidRPr="006951B1">
        <w:rPr>
          <w:rFonts w:ascii="Arial" w:hAnsi="Arial" w:cs="Arial"/>
          <w:sz w:val="28"/>
          <w:szCs w:val="28"/>
        </w:rPr>
        <w:t>fiabil pentru magazin.</w:t>
      </w:r>
    </w:p>
    <w:p w14:paraId="22224C36" w14:textId="77777777" w:rsidR="00162B18" w:rsidRDefault="00162B18" w:rsidP="00162B18">
      <w:pPr>
        <w:ind w:firstLine="720"/>
        <w:rPr>
          <w:rFonts w:ascii="Arial" w:hAnsi="Arial" w:cs="Arial"/>
          <w:sz w:val="28"/>
          <w:szCs w:val="28"/>
        </w:rPr>
      </w:pPr>
    </w:p>
    <w:p w14:paraId="302E3027" w14:textId="3CC30EF9" w:rsidR="00484763" w:rsidRPr="006951B1" w:rsidRDefault="00484763" w:rsidP="00162B18">
      <w:pPr>
        <w:ind w:firstLine="720"/>
        <w:rPr>
          <w:rFonts w:ascii="Arial" w:hAnsi="Arial" w:cs="Arial"/>
          <w:sz w:val="28"/>
          <w:szCs w:val="28"/>
        </w:rPr>
      </w:pPr>
      <w:r w:rsidRPr="006951B1">
        <w:rPr>
          <w:rFonts w:ascii="Arial" w:hAnsi="Arial" w:cs="Arial"/>
          <w:sz w:val="28"/>
          <w:szCs w:val="28"/>
        </w:rPr>
        <w:lastRenderedPageBreak/>
        <w:t>Poate ajuta personalul să se concentreze asupra activităților lor, mai degrabă să se concentreze asupra</w:t>
      </w:r>
      <w:r w:rsidR="00D61C45"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r w:rsidRPr="006951B1">
        <w:rPr>
          <w:rFonts w:ascii="Arial" w:hAnsi="Arial" w:cs="Arial"/>
          <w:sz w:val="28"/>
          <w:szCs w:val="28"/>
        </w:rPr>
        <w:t>înregistrăril</w:t>
      </w:r>
      <w:r w:rsidR="00D61C45" w:rsidRPr="006951B1">
        <w:rPr>
          <w:rFonts w:ascii="Arial" w:hAnsi="Arial" w:cs="Arial"/>
          <w:sz w:val="28"/>
          <w:szCs w:val="28"/>
          <w:lang w:val="en-US"/>
        </w:rPr>
        <w:t>or</w:t>
      </w:r>
      <w:r w:rsidRPr="006951B1">
        <w:rPr>
          <w:rFonts w:ascii="Arial" w:hAnsi="Arial" w:cs="Arial"/>
          <w:sz w:val="28"/>
          <w:szCs w:val="28"/>
        </w:rPr>
        <w:t xml:space="preserve"> și rapoartel</w:t>
      </w:r>
      <w:r w:rsidR="00D61C45" w:rsidRPr="006951B1">
        <w:rPr>
          <w:rFonts w:ascii="Arial" w:hAnsi="Arial" w:cs="Arial"/>
          <w:sz w:val="28"/>
          <w:szCs w:val="28"/>
          <w:lang w:val="en-US"/>
        </w:rPr>
        <w:t>or</w:t>
      </w:r>
      <w:r w:rsidR="00162B18">
        <w:rPr>
          <w:rFonts w:ascii="Arial" w:hAnsi="Arial" w:cs="Arial"/>
          <w:sz w:val="28"/>
          <w:szCs w:val="28"/>
          <w:lang w:val="en-US"/>
        </w:rPr>
        <w:t xml:space="preserve"> c</w:t>
      </w:r>
      <w:r w:rsidRPr="006951B1">
        <w:rPr>
          <w:rFonts w:ascii="Arial" w:hAnsi="Arial" w:cs="Arial"/>
          <w:sz w:val="28"/>
          <w:szCs w:val="28"/>
        </w:rPr>
        <w:t>omputerelor, costurilor și clienților. Aceasta va ajuta</w:t>
      </w:r>
      <w:r w:rsidR="00D61C45"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r w:rsidRPr="006951B1">
        <w:rPr>
          <w:rFonts w:ascii="Arial" w:hAnsi="Arial" w:cs="Arial"/>
          <w:sz w:val="28"/>
          <w:szCs w:val="28"/>
        </w:rPr>
        <w:t>organizarea într-o mai bună utilizare a resurselor umane.</w:t>
      </w:r>
    </w:p>
    <w:p w14:paraId="4ABF4700" w14:textId="77777777" w:rsidR="00D61C45" w:rsidRPr="006951B1" w:rsidRDefault="00D61C45" w:rsidP="00484763">
      <w:pPr>
        <w:rPr>
          <w:rFonts w:ascii="Arial" w:hAnsi="Arial" w:cs="Arial"/>
          <w:sz w:val="28"/>
          <w:szCs w:val="28"/>
        </w:rPr>
      </w:pPr>
    </w:p>
    <w:p w14:paraId="76FA1797" w14:textId="497984F8" w:rsidR="00484763" w:rsidRPr="006951B1" w:rsidRDefault="00D61C45" w:rsidP="00484763">
      <w:pPr>
        <w:rPr>
          <w:rFonts w:ascii="Arial" w:hAnsi="Arial" w:cs="Arial"/>
          <w:sz w:val="28"/>
          <w:szCs w:val="28"/>
          <w:lang w:val="en-US"/>
        </w:rPr>
      </w:pPr>
      <w:r w:rsidRPr="006951B1">
        <w:rPr>
          <w:rFonts w:ascii="Arial" w:hAnsi="Arial" w:cs="Arial"/>
          <w:sz w:val="28"/>
          <w:szCs w:val="28"/>
          <w:lang w:val="en-US"/>
        </w:rPr>
        <w:t xml:space="preserve">Ce </w:t>
      </w:r>
      <w:proofErr w:type="spellStart"/>
      <w:r w:rsidRPr="006951B1">
        <w:rPr>
          <w:rFonts w:ascii="Arial" w:hAnsi="Arial" w:cs="Arial"/>
          <w:sz w:val="28"/>
          <w:szCs w:val="28"/>
          <w:lang w:val="en-US"/>
        </w:rPr>
        <w:t>poate</w:t>
      </w:r>
      <w:proofErr w:type="spellEnd"/>
      <w:r w:rsidRPr="006951B1">
        <w:rPr>
          <w:rFonts w:ascii="Arial" w:hAnsi="Arial" w:cs="Arial"/>
          <w:sz w:val="28"/>
          <w:szCs w:val="28"/>
          <w:lang w:val="en-US"/>
        </w:rPr>
        <w:t xml:space="preserve"> face </w:t>
      </w:r>
      <w:proofErr w:type="spellStart"/>
      <w:r w:rsidRPr="006951B1">
        <w:rPr>
          <w:rFonts w:ascii="Arial" w:hAnsi="Arial" w:cs="Arial"/>
          <w:sz w:val="28"/>
          <w:szCs w:val="28"/>
          <w:lang w:val="en-US"/>
        </w:rPr>
        <w:t>sistemul</w:t>
      </w:r>
      <w:proofErr w:type="spellEnd"/>
      <w:r w:rsidRPr="006951B1">
        <w:rPr>
          <w:rFonts w:ascii="Arial" w:hAnsi="Arial" w:cs="Arial"/>
          <w:sz w:val="28"/>
          <w:szCs w:val="28"/>
          <w:lang w:val="en-US"/>
        </w:rPr>
        <w:t xml:space="preserve"> de </w:t>
      </w:r>
      <w:proofErr w:type="spellStart"/>
      <w:r w:rsidRPr="006951B1">
        <w:rPr>
          <w:rFonts w:ascii="Arial" w:hAnsi="Arial" w:cs="Arial"/>
          <w:sz w:val="28"/>
          <w:szCs w:val="28"/>
          <w:lang w:val="en-US"/>
        </w:rPr>
        <w:t>gestionare</w:t>
      </w:r>
      <w:proofErr w:type="spellEnd"/>
      <w:r w:rsidRPr="006951B1">
        <w:rPr>
          <w:rFonts w:ascii="Arial" w:hAnsi="Arial" w:cs="Arial"/>
          <w:sz w:val="28"/>
          <w:szCs w:val="28"/>
          <w:lang w:val="en-US"/>
        </w:rPr>
        <w:t>:</w:t>
      </w:r>
    </w:p>
    <w:p w14:paraId="50FFB9F6" w14:textId="77777777" w:rsidR="00D61C45" w:rsidRPr="006951B1" w:rsidRDefault="00D61C45" w:rsidP="00484763">
      <w:pPr>
        <w:rPr>
          <w:rFonts w:ascii="Arial" w:hAnsi="Arial" w:cs="Arial"/>
          <w:sz w:val="28"/>
          <w:szCs w:val="28"/>
        </w:rPr>
      </w:pPr>
    </w:p>
    <w:p w14:paraId="283FB857" w14:textId="235A7176" w:rsidR="00F10BA3" w:rsidRDefault="00484763" w:rsidP="00F10BA3">
      <w:pPr>
        <w:ind w:firstLine="720"/>
        <w:rPr>
          <w:rFonts w:ascii="Arial" w:hAnsi="Arial" w:cs="Arial"/>
          <w:sz w:val="28"/>
          <w:szCs w:val="28"/>
          <w:lang w:val="en-US"/>
        </w:rPr>
      </w:pPr>
      <w:r w:rsidRPr="006951B1">
        <w:rPr>
          <w:rFonts w:ascii="Arial" w:hAnsi="Arial" w:cs="Arial"/>
          <w:sz w:val="28"/>
          <w:szCs w:val="28"/>
        </w:rPr>
        <w:t>Magazinul de computere poate menține înregistrarea computerizată a membrilor fără</w:t>
      </w:r>
      <w:r w:rsidR="00D61C45"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r w:rsidRPr="006951B1">
        <w:rPr>
          <w:rFonts w:ascii="Arial" w:hAnsi="Arial" w:cs="Arial"/>
          <w:sz w:val="28"/>
          <w:szCs w:val="28"/>
        </w:rPr>
        <w:t xml:space="preserve">intrări redundante. Poate chiar să caute piese, companii etc. într-un </w:t>
      </w:r>
      <w:proofErr w:type="spellStart"/>
      <w:r w:rsidR="00D61C45" w:rsidRPr="006951B1">
        <w:rPr>
          <w:rFonts w:ascii="Arial" w:hAnsi="Arial" w:cs="Arial"/>
          <w:sz w:val="28"/>
          <w:szCs w:val="28"/>
          <w:lang w:val="en-US"/>
        </w:rPr>
        <w:t>timp</w:t>
      </w:r>
      <w:proofErr w:type="spellEnd"/>
      <w:r w:rsidR="00D61C45"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D61C45" w:rsidRPr="006951B1">
        <w:rPr>
          <w:rFonts w:ascii="Arial" w:hAnsi="Arial" w:cs="Arial"/>
          <w:sz w:val="28"/>
          <w:szCs w:val="28"/>
          <w:lang w:val="en-US"/>
        </w:rPr>
        <w:t>scurt</w:t>
      </w:r>
      <w:proofErr w:type="spellEnd"/>
      <w:r w:rsidR="00D61C45"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r w:rsidRPr="006951B1">
        <w:rPr>
          <w:rFonts w:ascii="Arial" w:hAnsi="Arial" w:cs="Arial"/>
          <w:sz w:val="28"/>
          <w:szCs w:val="28"/>
        </w:rPr>
        <w:t xml:space="preserve"> fără probleme</w:t>
      </w:r>
      <w:r w:rsidR="00D61C45" w:rsidRPr="006951B1">
        <w:rPr>
          <w:rFonts w:ascii="Arial" w:hAnsi="Arial" w:cs="Arial"/>
          <w:sz w:val="28"/>
          <w:szCs w:val="28"/>
          <w:lang w:val="en-US"/>
        </w:rPr>
        <w:t>,</w:t>
      </w:r>
      <w:r w:rsidRPr="006951B1">
        <w:rPr>
          <w:rFonts w:ascii="Arial" w:hAnsi="Arial" w:cs="Arial"/>
          <w:sz w:val="28"/>
          <w:szCs w:val="28"/>
        </w:rPr>
        <w:t xml:space="preserve"> dintr-o bază de date cu mii de clienți și vizitatori.</w:t>
      </w:r>
      <w:r w:rsidR="00D61C45"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r w:rsidRPr="006951B1">
        <w:rPr>
          <w:rFonts w:ascii="Arial" w:hAnsi="Arial" w:cs="Arial"/>
          <w:sz w:val="28"/>
          <w:szCs w:val="28"/>
        </w:rPr>
        <w:t>Asta înseamnă că nu trebuie să fii distras de informații care nu sunt relevante,</w:t>
      </w:r>
      <w:r w:rsidR="00D61C45"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r w:rsidRPr="006951B1">
        <w:rPr>
          <w:rFonts w:ascii="Arial" w:hAnsi="Arial" w:cs="Arial"/>
          <w:sz w:val="28"/>
          <w:szCs w:val="28"/>
        </w:rPr>
        <w:t>fiind în același timp capabil să ajungă la informațiile</w:t>
      </w:r>
      <w:r w:rsidR="00F10BA3">
        <w:rPr>
          <w:rFonts w:ascii="Arial" w:hAnsi="Arial" w:cs="Arial"/>
          <w:sz w:val="28"/>
          <w:szCs w:val="28"/>
          <w:lang w:val="en-US"/>
        </w:rPr>
        <w:t xml:space="preserve"> </w:t>
      </w:r>
      <w:r w:rsidRPr="006951B1">
        <w:rPr>
          <w:rFonts w:ascii="Arial" w:hAnsi="Arial" w:cs="Arial"/>
          <w:sz w:val="28"/>
          <w:szCs w:val="28"/>
        </w:rPr>
        <w:t>relevante mult mai repede.</w:t>
      </w:r>
      <w:r w:rsidR="00F10BA3">
        <w:rPr>
          <w:rFonts w:ascii="Arial" w:hAnsi="Arial" w:cs="Arial"/>
          <w:sz w:val="28"/>
          <w:szCs w:val="28"/>
          <w:lang w:val="en-US"/>
        </w:rPr>
        <w:t xml:space="preserve"> </w:t>
      </w:r>
    </w:p>
    <w:p w14:paraId="3592F30E" w14:textId="77777777" w:rsidR="00F10BA3" w:rsidRDefault="00F10BA3" w:rsidP="00F10BA3">
      <w:pPr>
        <w:ind w:firstLine="720"/>
        <w:rPr>
          <w:rFonts w:ascii="Arial" w:hAnsi="Arial" w:cs="Arial"/>
          <w:sz w:val="28"/>
          <w:szCs w:val="28"/>
          <w:lang w:val="en-US"/>
        </w:rPr>
      </w:pPr>
    </w:p>
    <w:p w14:paraId="6E6BCC28" w14:textId="449E2E62" w:rsidR="00484763" w:rsidRPr="006951B1" w:rsidRDefault="00484763" w:rsidP="008E1519">
      <w:pPr>
        <w:ind w:firstLine="720"/>
        <w:rPr>
          <w:rFonts w:ascii="Arial" w:hAnsi="Arial" w:cs="Arial"/>
          <w:sz w:val="28"/>
          <w:szCs w:val="28"/>
        </w:rPr>
      </w:pPr>
      <w:r w:rsidRPr="006951B1">
        <w:rPr>
          <w:rFonts w:ascii="Arial" w:hAnsi="Arial" w:cs="Arial"/>
          <w:sz w:val="28"/>
          <w:szCs w:val="28"/>
        </w:rPr>
        <w:t>În loc de rapoarte convenționale, acesta poate genera mai prezentabil și automatizat</w:t>
      </w:r>
      <w:r w:rsidR="00F10BA3">
        <w:rPr>
          <w:rFonts w:ascii="Arial" w:hAnsi="Arial" w:cs="Arial"/>
          <w:sz w:val="28"/>
          <w:szCs w:val="28"/>
          <w:lang w:val="en-US"/>
        </w:rPr>
        <w:t xml:space="preserve"> </w:t>
      </w:r>
      <w:r w:rsidRPr="006951B1">
        <w:rPr>
          <w:rFonts w:ascii="Arial" w:hAnsi="Arial" w:cs="Arial"/>
          <w:sz w:val="28"/>
          <w:szCs w:val="28"/>
        </w:rPr>
        <w:t>rapoarte. În plus, pot fi generate rapoarte financiare și de SIG pentru a sprijini</w:t>
      </w:r>
      <w:r w:rsidR="00F10BA3">
        <w:rPr>
          <w:rFonts w:ascii="Arial" w:hAnsi="Arial" w:cs="Arial"/>
          <w:sz w:val="28"/>
          <w:szCs w:val="28"/>
          <w:lang w:val="en-US"/>
        </w:rPr>
        <w:t xml:space="preserve"> </w:t>
      </w:r>
      <w:r w:rsidRPr="006951B1">
        <w:rPr>
          <w:rFonts w:ascii="Arial" w:hAnsi="Arial" w:cs="Arial"/>
          <w:sz w:val="28"/>
          <w:szCs w:val="28"/>
        </w:rPr>
        <w:t>conducerea și personalul preocupat.</w:t>
      </w:r>
    </w:p>
    <w:p w14:paraId="6E50A574" w14:textId="55EF0618" w:rsidR="00D61C45" w:rsidRPr="006951B1" w:rsidRDefault="00D61C45" w:rsidP="00484763">
      <w:pPr>
        <w:rPr>
          <w:rFonts w:ascii="Arial" w:hAnsi="Arial" w:cs="Arial"/>
          <w:sz w:val="28"/>
          <w:szCs w:val="28"/>
        </w:rPr>
      </w:pPr>
    </w:p>
    <w:p w14:paraId="4DC9A50E" w14:textId="77777777" w:rsidR="00D61C45" w:rsidRPr="006951B1" w:rsidRDefault="00D61C45" w:rsidP="00484763">
      <w:pPr>
        <w:rPr>
          <w:rFonts w:ascii="Arial" w:hAnsi="Arial" w:cs="Arial"/>
          <w:sz w:val="28"/>
          <w:szCs w:val="28"/>
        </w:rPr>
      </w:pPr>
    </w:p>
    <w:p w14:paraId="3DE5DCC6" w14:textId="4BCDD7DC" w:rsidR="00484763" w:rsidRPr="006951B1" w:rsidRDefault="00484763" w:rsidP="00484763">
      <w:pPr>
        <w:rPr>
          <w:rFonts w:ascii="Arial" w:hAnsi="Arial" w:cs="Arial"/>
          <w:sz w:val="28"/>
          <w:szCs w:val="28"/>
        </w:rPr>
      </w:pPr>
      <w:r w:rsidRPr="006951B1">
        <w:rPr>
          <w:rFonts w:ascii="Arial" w:hAnsi="Arial" w:cs="Arial"/>
          <w:sz w:val="28"/>
          <w:szCs w:val="28"/>
        </w:rPr>
        <w:t>Beneficiu pentru organizație</w:t>
      </w:r>
    </w:p>
    <w:p w14:paraId="32DF0198" w14:textId="77777777" w:rsidR="00D61C45" w:rsidRPr="006951B1" w:rsidRDefault="00D61C45" w:rsidP="00484763">
      <w:pPr>
        <w:rPr>
          <w:rFonts w:ascii="Arial" w:hAnsi="Arial" w:cs="Arial"/>
          <w:sz w:val="28"/>
          <w:szCs w:val="28"/>
        </w:rPr>
      </w:pPr>
    </w:p>
    <w:p w14:paraId="1B86E551" w14:textId="036644B1" w:rsidR="00484763" w:rsidRPr="006951B1" w:rsidRDefault="00484763" w:rsidP="008E1519">
      <w:pPr>
        <w:ind w:firstLine="720"/>
        <w:rPr>
          <w:rFonts w:ascii="Arial" w:hAnsi="Arial" w:cs="Arial"/>
          <w:sz w:val="28"/>
          <w:szCs w:val="28"/>
        </w:rPr>
      </w:pPr>
      <w:r w:rsidRPr="006951B1">
        <w:rPr>
          <w:rFonts w:ascii="Arial" w:hAnsi="Arial" w:cs="Arial"/>
          <w:sz w:val="28"/>
          <w:szCs w:val="28"/>
        </w:rPr>
        <w:t>În mod evident, organizația va putea obține beneficii precum economii în</w:t>
      </w:r>
      <w:r w:rsidR="00F10BA3">
        <w:rPr>
          <w:rFonts w:ascii="Arial" w:hAnsi="Arial" w:cs="Arial"/>
          <w:sz w:val="28"/>
          <w:szCs w:val="28"/>
          <w:lang w:val="en-US"/>
        </w:rPr>
        <w:t xml:space="preserve"> </w:t>
      </w:r>
      <w:r w:rsidRPr="006951B1">
        <w:rPr>
          <w:rFonts w:ascii="Arial" w:hAnsi="Arial" w:cs="Arial"/>
          <w:sz w:val="28"/>
          <w:szCs w:val="28"/>
        </w:rPr>
        <w:t>costul de funcționare, reducerea documentelor, o mai bună utilizare a resurselor umane</w:t>
      </w:r>
      <w:r w:rsidR="00D61C45"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r w:rsidRPr="006951B1">
        <w:rPr>
          <w:rFonts w:ascii="Arial" w:hAnsi="Arial" w:cs="Arial"/>
          <w:sz w:val="28"/>
          <w:szCs w:val="28"/>
        </w:rPr>
        <w:t>și o imagine mai prezentabilă. Celelalte beneficii sunt</w:t>
      </w:r>
      <w:r w:rsidR="00D61C45"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r w:rsidRPr="006951B1">
        <w:rPr>
          <w:rFonts w:ascii="Arial" w:hAnsi="Arial" w:cs="Arial"/>
          <w:sz w:val="28"/>
          <w:szCs w:val="28"/>
        </w:rPr>
        <w:t>servicii îmbunătățite și acces mai rapid și mai bun la informații actualizate.</w:t>
      </w:r>
    </w:p>
    <w:p w14:paraId="0EF18CA1" w14:textId="77777777" w:rsidR="00D61C45" w:rsidRPr="006951B1" w:rsidRDefault="00D61C45" w:rsidP="00484763">
      <w:pPr>
        <w:rPr>
          <w:rFonts w:ascii="Arial" w:hAnsi="Arial" w:cs="Arial"/>
          <w:sz w:val="28"/>
          <w:szCs w:val="28"/>
        </w:rPr>
      </w:pPr>
    </w:p>
    <w:p w14:paraId="21181551" w14:textId="63ACB548" w:rsidR="00484763" w:rsidRPr="006951B1" w:rsidRDefault="00484763" w:rsidP="00484763">
      <w:pPr>
        <w:rPr>
          <w:rFonts w:ascii="Arial" w:hAnsi="Arial" w:cs="Arial"/>
          <w:sz w:val="28"/>
          <w:szCs w:val="28"/>
        </w:rPr>
      </w:pPr>
      <w:r w:rsidRPr="006951B1">
        <w:rPr>
          <w:rFonts w:ascii="Arial" w:hAnsi="Arial" w:cs="Arial"/>
          <w:sz w:val="28"/>
          <w:szCs w:val="28"/>
        </w:rPr>
        <w:t>Costul inițial</w:t>
      </w:r>
    </w:p>
    <w:p w14:paraId="73B37F38" w14:textId="77777777" w:rsidR="00D61C45" w:rsidRPr="006951B1" w:rsidRDefault="00D61C45" w:rsidP="00484763">
      <w:pPr>
        <w:rPr>
          <w:rFonts w:ascii="Arial" w:hAnsi="Arial" w:cs="Arial"/>
          <w:sz w:val="28"/>
          <w:szCs w:val="28"/>
        </w:rPr>
      </w:pPr>
    </w:p>
    <w:p w14:paraId="6792EF68" w14:textId="77777777" w:rsidR="00484763" w:rsidRPr="006951B1" w:rsidRDefault="00484763" w:rsidP="00782552">
      <w:pPr>
        <w:ind w:firstLine="720"/>
        <w:rPr>
          <w:rFonts w:ascii="Arial" w:hAnsi="Arial" w:cs="Arial"/>
          <w:sz w:val="28"/>
          <w:szCs w:val="28"/>
        </w:rPr>
      </w:pPr>
      <w:r w:rsidRPr="006951B1">
        <w:rPr>
          <w:rFonts w:ascii="Arial" w:hAnsi="Arial" w:cs="Arial"/>
          <w:sz w:val="28"/>
          <w:szCs w:val="28"/>
        </w:rPr>
        <w:t>Costul inițial al instalării sistemului va include costul hardware-ului</w:t>
      </w:r>
    </w:p>
    <w:p w14:paraId="2C1CD974" w14:textId="5A2D00C0" w:rsidR="00484763" w:rsidRPr="006951B1" w:rsidRDefault="00484763" w:rsidP="00484763">
      <w:pPr>
        <w:rPr>
          <w:rFonts w:ascii="Arial" w:hAnsi="Arial" w:cs="Arial"/>
          <w:sz w:val="28"/>
          <w:szCs w:val="28"/>
          <w:lang w:val="en-US"/>
        </w:rPr>
      </w:pPr>
      <w:r w:rsidRPr="006951B1">
        <w:rPr>
          <w:rFonts w:ascii="Arial" w:hAnsi="Arial" w:cs="Arial"/>
          <w:sz w:val="28"/>
          <w:szCs w:val="28"/>
        </w:rPr>
        <w:t>(server / clienți, adaptor de rețea și hardware conex), software (sistem de operare server,</w:t>
      </w:r>
      <w:r w:rsidR="00D61C45"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r w:rsidRPr="006951B1">
        <w:rPr>
          <w:rFonts w:ascii="Arial" w:hAnsi="Arial" w:cs="Arial"/>
          <w:sz w:val="28"/>
          <w:szCs w:val="28"/>
        </w:rPr>
        <w:t>software suplimentar, utilitare) și forță de muncă (configurare și</w:t>
      </w:r>
      <w:r w:rsidR="00D61C45"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r w:rsidRPr="006951B1">
        <w:rPr>
          <w:rFonts w:ascii="Arial" w:hAnsi="Arial" w:cs="Arial"/>
          <w:sz w:val="28"/>
          <w:szCs w:val="28"/>
        </w:rPr>
        <w:t xml:space="preserve">întreținere). </w:t>
      </w:r>
    </w:p>
    <w:p w14:paraId="0DBC1CC4" w14:textId="77777777" w:rsidR="00D61C45" w:rsidRPr="006951B1" w:rsidRDefault="00D61C45" w:rsidP="00484763">
      <w:pPr>
        <w:rPr>
          <w:rFonts w:ascii="Arial" w:hAnsi="Arial" w:cs="Arial"/>
          <w:sz w:val="28"/>
          <w:szCs w:val="28"/>
        </w:rPr>
      </w:pPr>
    </w:p>
    <w:p w14:paraId="69CF0597" w14:textId="0B82A4EA" w:rsidR="00484763" w:rsidRPr="006951B1" w:rsidRDefault="00484763" w:rsidP="00484763">
      <w:pPr>
        <w:rPr>
          <w:rFonts w:ascii="Arial" w:hAnsi="Arial" w:cs="Arial"/>
          <w:sz w:val="28"/>
          <w:szCs w:val="28"/>
        </w:rPr>
      </w:pPr>
      <w:r w:rsidRPr="006951B1">
        <w:rPr>
          <w:rFonts w:ascii="Arial" w:hAnsi="Arial" w:cs="Arial"/>
          <w:sz w:val="28"/>
          <w:szCs w:val="28"/>
        </w:rPr>
        <w:t>Costul de funcționare</w:t>
      </w:r>
    </w:p>
    <w:p w14:paraId="2DFD4C59" w14:textId="77777777" w:rsidR="00782552" w:rsidRPr="006951B1" w:rsidRDefault="00782552" w:rsidP="00484763">
      <w:pPr>
        <w:rPr>
          <w:rFonts w:ascii="Arial" w:hAnsi="Arial" w:cs="Arial"/>
          <w:sz w:val="28"/>
          <w:szCs w:val="28"/>
        </w:rPr>
      </w:pPr>
    </w:p>
    <w:p w14:paraId="7A0E09AE" w14:textId="5681F3E1" w:rsidR="00484763" w:rsidRPr="006951B1" w:rsidRDefault="00484763" w:rsidP="00743EC7">
      <w:pPr>
        <w:ind w:firstLine="720"/>
        <w:rPr>
          <w:rFonts w:ascii="Arial" w:hAnsi="Arial" w:cs="Arial"/>
          <w:sz w:val="28"/>
          <w:szCs w:val="28"/>
        </w:rPr>
      </w:pPr>
      <w:r w:rsidRPr="006951B1">
        <w:rPr>
          <w:rFonts w:ascii="Arial" w:hAnsi="Arial" w:cs="Arial"/>
          <w:sz w:val="28"/>
          <w:szCs w:val="28"/>
        </w:rPr>
        <w:t>În plus, costul inițial pe termen lung va include costul de funcționare pentru</w:t>
      </w:r>
      <w:r w:rsidR="00743EC7">
        <w:rPr>
          <w:rFonts w:ascii="Arial" w:hAnsi="Arial" w:cs="Arial"/>
          <w:sz w:val="28"/>
          <w:szCs w:val="28"/>
          <w:lang w:val="en-US"/>
        </w:rPr>
        <w:t xml:space="preserve"> </w:t>
      </w:r>
      <w:r w:rsidRPr="006951B1">
        <w:rPr>
          <w:rFonts w:ascii="Arial" w:hAnsi="Arial" w:cs="Arial"/>
          <w:sz w:val="28"/>
          <w:szCs w:val="28"/>
        </w:rPr>
        <w:t>sistem, taxe staționare, costul resurselor umane, cost</w:t>
      </w:r>
      <w:r w:rsidR="00782552" w:rsidRPr="006951B1">
        <w:rPr>
          <w:rFonts w:ascii="Arial" w:hAnsi="Arial" w:cs="Arial"/>
          <w:sz w:val="28"/>
          <w:szCs w:val="28"/>
          <w:lang w:val="en-US"/>
        </w:rPr>
        <w:t xml:space="preserve"> </w:t>
      </w:r>
      <w:r w:rsidRPr="006951B1">
        <w:rPr>
          <w:rFonts w:ascii="Arial" w:hAnsi="Arial" w:cs="Arial"/>
          <w:sz w:val="28"/>
          <w:szCs w:val="28"/>
        </w:rPr>
        <w:t>pentru actualizarea / reînnoirea diferitelor software-uri.</w:t>
      </w:r>
    </w:p>
    <w:p w14:paraId="4D7398F5" w14:textId="77777777" w:rsidR="00782552" w:rsidRPr="006951B1" w:rsidRDefault="00782552" w:rsidP="00484763">
      <w:pPr>
        <w:rPr>
          <w:rFonts w:ascii="Arial" w:hAnsi="Arial" w:cs="Arial"/>
          <w:sz w:val="28"/>
          <w:szCs w:val="28"/>
        </w:rPr>
      </w:pPr>
    </w:p>
    <w:p w14:paraId="7A829DCE" w14:textId="77777777" w:rsidR="00743EC7" w:rsidRDefault="00743EC7" w:rsidP="00743EC7">
      <w:pPr>
        <w:rPr>
          <w:rFonts w:ascii="Arial" w:hAnsi="Arial" w:cs="Arial"/>
          <w:sz w:val="28"/>
          <w:szCs w:val="28"/>
        </w:rPr>
      </w:pPr>
    </w:p>
    <w:p w14:paraId="69663A82" w14:textId="7FECF406" w:rsidR="00C34CB3" w:rsidRPr="00743EC7" w:rsidRDefault="00015C05" w:rsidP="00743EC7">
      <w:pPr>
        <w:rPr>
          <w:rFonts w:ascii="Arial" w:hAnsi="Arial" w:cs="Arial"/>
          <w:sz w:val="28"/>
          <w:szCs w:val="28"/>
        </w:rPr>
      </w:pPr>
      <w:r w:rsidRPr="00743EC7">
        <w:rPr>
          <w:rFonts w:ascii="Arial" w:hAnsi="Arial" w:cs="Arial"/>
          <w:sz w:val="28"/>
          <w:szCs w:val="28"/>
        </w:rPr>
        <w:t>Angajat</w:t>
      </w:r>
      <w:proofErr w:type="spellStart"/>
      <w:r w:rsidR="00743EC7">
        <w:rPr>
          <w:rFonts w:ascii="Arial" w:hAnsi="Arial" w:cs="Arial"/>
          <w:sz w:val="28"/>
          <w:szCs w:val="28"/>
          <w:lang w:val="en-US"/>
        </w:rPr>
        <w:t>i</w:t>
      </w:r>
      <w:proofErr w:type="spellEnd"/>
      <w:r w:rsidRPr="00743EC7">
        <w:rPr>
          <w:rFonts w:ascii="Arial" w:hAnsi="Arial" w:cs="Arial"/>
          <w:sz w:val="28"/>
          <w:szCs w:val="28"/>
        </w:rPr>
        <w:t>i:</w:t>
      </w:r>
    </w:p>
    <w:p w14:paraId="3CA6DC2B" w14:textId="725CE387" w:rsidR="00C34CB3" w:rsidRDefault="00C34CB3" w:rsidP="00C34CB3">
      <w:pPr>
        <w:rPr>
          <w:rFonts w:ascii="Arial" w:hAnsi="Arial" w:cs="Arial"/>
          <w:sz w:val="28"/>
          <w:szCs w:val="28"/>
        </w:rPr>
      </w:pPr>
    </w:p>
    <w:p w14:paraId="7091B1CB" w14:textId="563FCCDC" w:rsidR="00AF4A04" w:rsidRDefault="00AF4A04" w:rsidP="00C34CB3">
      <w:pPr>
        <w:rPr>
          <w:rFonts w:ascii="Arial" w:hAnsi="Arial" w:cs="Arial"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t>Administratorul</w:t>
      </w:r>
      <w:proofErr w:type="spellEnd"/>
      <w:r>
        <w:rPr>
          <w:rFonts w:ascii="Arial" w:hAnsi="Arial" w:cs="Arial"/>
          <w:sz w:val="28"/>
          <w:szCs w:val="28"/>
          <w:lang w:val="en-US"/>
        </w:rPr>
        <w:t>:</w:t>
      </w:r>
    </w:p>
    <w:p w14:paraId="68A3018A" w14:textId="77777777" w:rsidR="0060459A" w:rsidRDefault="0060459A" w:rsidP="00C34CB3">
      <w:pPr>
        <w:rPr>
          <w:rFonts w:ascii="Arial" w:hAnsi="Arial" w:cs="Arial"/>
          <w:sz w:val="28"/>
          <w:szCs w:val="28"/>
          <w:lang w:val="en-US"/>
        </w:rPr>
      </w:pPr>
    </w:p>
    <w:p w14:paraId="78A9DC59" w14:textId="2A3ABA1F" w:rsidR="00AF4A04" w:rsidRDefault="0060459A" w:rsidP="0060459A">
      <w:pPr>
        <w:pStyle w:val="ListParagraph"/>
        <w:numPr>
          <w:ilvl w:val="0"/>
          <w:numId w:val="12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a</w:t>
      </w:r>
      <w:r w:rsidR="00AF4A04" w:rsidRPr="0060459A">
        <w:rPr>
          <w:rFonts w:ascii="Arial" w:hAnsi="Arial" w:cs="Arial"/>
          <w:sz w:val="28"/>
          <w:szCs w:val="28"/>
          <w:lang w:val="en-US"/>
        </w:rPr>
        <w:t xml:space="preserve">re access </w:t>
      </w:r>
      <w:proofErr w:type="spellStart"/>
      <w:r w:rsidR="00AF4A04" w:rsidRPr="0060459A">
        <w:rPr>
          <w:rFonts w:ascii="Arial" w:hAnsi="Arial" w:cs="Arial"/>
          <w:sz w:val="28"/>
          <w:szCs w:val="28"/>
          <w:lang w:val="en-US"/>
        </w:rPr>
        <w:t>complet</w:t>
      </w:r>
      <w:proofErr w:type="spellEnd"/>
      <w:r w:rsidR="00AF4A04" w:rsidRPr="0060459A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AF4A04" w:rsidRPr="0060459A">
        <w:rPr>
          <w:rFonts w:ascii="Arial" w:hAnsi="Arial" w:cs="Arial"/>
          <w:sz w:val="28"/>
          <w:szCs w:val="28"/>
          <w:lang w:val="en-US"/>
        </w:rPr>
        <w:t>asupra</w:t>
      </w:r>
      <w:proofErr w:type="spellEnd"/>
      <w:r w:rsidR="00AF4A04" w:rsidRPr="0060459A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60459A">
        <w:rPr>
          <w:rFonts w:ascii="Arial" w:hAnsi="Arial" w:cs="Arial"/>
          <w:sz w:val="28"/>
          <w:szCs w:val="28"/>
          <w:lang w:val="en-US"/>
        </w:rPr>
        <w:t>intreg</w:t>
      </w:r>
      <w:proofErr w:type="spellEnd"/>
      <w:r w:rsidRPr="0060459A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60459A">
        <w:rPr>
          <w:rFonts w:ascii="Arial" w:hAnsi="Arial" w:cs="Arial"/>
          <w:sz w:val="28"/>
          <w:szCs w:val="28"/>
          <w:lang w:val="en-US"/>
        </w:rPr>
        <w:t>sistemului</w:t>
      </w:r>
      <w:proofErr w:type="spellEnd"/>
    </w:p>
    <w:p w14:paraId="2A02FA79" w14:textId="72B58E4D" w:rsidR="0060459A" w:rsidRPr="008E1519" w:rsidRDefault="0060459A" w:rsidP="009657C3">
      <w:pPr>
        <w:pStyle w:val="ListParagraph"/>
        <w:numPr>
          <w:ilvl w:val="0"/>
          <w:numId w:val="12"/>
        </w:numPr>
        <w:rPr>
          <w:rFonts w:ascii="Arial" w:hAnsi="Arial" w:cs="Arial"/>
          <w:sz w:val="28"/>
          <w:szCs w:val="28"/>
          <w:lang w:val="en-US"/>
        </w:rPr>
      </w:pPr>
      <w:proofErr w:type="spellStart"/>
      <w:r w:rsidRPr="008E1519">
        <w:rPr>
          <w:rFonts w:ascii="Arial" w:hAnsi="Arial" w:cs="Arial"/>
          <w:sz w:val="28"/>
          <w:szCs w:val="28"/>
          <w:lang w:val="en-US"/>
        </w:rPr>
        <w:t>poate</w:t>
      </w:r>
      <w:proofErr w:type="spellEnd"/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8E1519">
        <w:rPr>
          <w:rFonts w:ascii="Arial" w:hAnsi="Arial" w:cs="Arial"/>
          <w:sz w:val="28"/>
          <w:szCs w:val="28"/>
          <w:lang w:val="en-US"/>
        </w:rPr>
        <w:t>modifica</w:t>
      </w:r>
      <w:proofErr w:type="spellEnd"/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8E1519">
        <w:rPr>
          <w:rFonts w:ascii="Arial" w:hAnsi="Arial" w:cs="Arial"/>
          <w:sz w:val="28"/>
          <w:szCs w:val="28"/>
          <w:lang w:val="en-US"/>
        </w:rPr>
        <w:t>permisiunile</w:t>
      </w:r>
      <w:proofErr w:type="spellEnd"/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8E1519">
        <w:rPr>
          <w:rFonts w:ascii="Arial" w:hAnsi="Arial" w:cs="Arial"/>
          <w:sz w:val="28"/>
          <w:szCs w:val="28"/>
          <w:lang w:val="en-US"/>
        </w:rPr>
        <w:t>tuturor</w:t>
      </w:r>
      <w:proofErr w:type="spellEnd"/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8E1519">
        <w:rPr>
          <w:rFonts w:ascii="Arial" w:hAnsi="Arial" w:cs="Arial"/>
          <w:sz w:val="28"/>
          <w:szCs w:val="28"/>
          <w:lang w:val="en-US"/>
        </w:rPr>
        <w:t>utilizatorilor</w:t>
      </w:r>
      <w:proofErr w:type="spellEnd"/>
    </w:p>
    <w:p w14:paraId="6B2F67F0" w14:textId="77777777" w:rsidR="00AF4A04" w:rsidRPr="006951B1" w:rsidRDefault="00AF4A04" w:rsidP="00C34CB3">
      <w:pPr>
        <w:rPr>
          <w:rFonts w:ascii="Arial" w:hAnsi="Arial" w:cs="Arial"/>
          <w:sz w:val="28"/>
          <w:szCs w:val="28"/>
        </w:rPr>
      </w:pPr>
    </w:p>
    <w:p w14:paraId="2DD14CDB" w14:textId="4586567B" w:rsidR="00015C05" w:rsidRPr="006951B1" w:rsidRDefault="00015C05" w:rsidP="00E51386">
      <w:pPr>
        <w:rPr>
          <w:rFonts w:ascii="Arial" w:hAnsi="Arial" w:cs="Arial"/>
          <w:sz w:val="28"/>
          <w:szCs w:val="28"/>
        </w:rPr>
      </w:pPr>
      <w:r w:rsidRPr="006951B1">
        <w:rPr>
          <w:rFonts w:ascii="Arial" w:hAnsi="Arial" w:cs="Arial"/>
          <w:sz w:val="28"/>
          <w:szCs w:val="28"/>
        </w:rPr>
        <w:t>Manager</w:t>
      </w:r>
      <w:r w:rsidR="00743EC7">
        <w:rPr>
          <w:rFonts w:ascii="Arial" w:hAnsi="Arial" w:cs="Arial"/>
          <w:sz w:val="28"/>
          <w:szCs w:val="28"/>
          <w:lang w:val="en-US"/>
        </w:rPr>
        <w:t>u</w:t>
      </w:r>
      <w:r w:rsidR="0060459A">
        <w:rPr>
          <w:rFonts w:ascii="Arial" w:hAnsi="Arial" w:cs="Arial"/>
          <w:sz w:val="28"/>
          <w:szCs w:val="28"/>
          <w:lang w:val="en-US"/>
        </w:rPr>
        <w:t>l</w:t>
      </w:r>
      <w:r w:rsidRPr="006951B1">
        <w:rPr>
          <w:rFonts w:ascii="Arial" w:hAnsi="Arial" w:cs="Arial"/>
          <w:sz w:val="28"/>
          <w:szCs w:val="28"/>
        </w:rPr>
        <w:t>:</w:t>
      </w:r>
      <w:r w:rsidR="008C7F0F" w:rsidRPr="006951B1">
        <w:rPr>
          <w:rFonts w:ascii="Arial" w:hAnsi="Arial" w:cs="Arial"/>
          <w:sz w:val="28"/>
          <w:szCs w:val="28"/>
        </w:rPr>
        <w:t xml:space="preserve"> </w:t>
      </w:r>
    </w:p>
    <w:p w14:paraId="6871411D" w14:textId="77777777" w:rsidR="002060C0" w:rsidRPr="006951B1" w:rsidRDefault="002060C0" w:rsidP="00E51386">
      <w:pPr>
        <w:rPr>
          <w:rFonts w:ascii="Arial" w:hAnsi="Arial" w:cs="Arial"/>
          <w:sz w:val="28"/>
          <w:szCs w:val="28"/>
        </w:rPr>
      </w:pPr>
    </w:p>
    <w:p w14:paraId="6E108C92" w14:textId="089904F7" w:rsidR="008411FA" w:rsidRPr="006951B1" w:rsidRDefault="00743EC7" w:rsidP="008411FA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t>adauga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,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actualiza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,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sterge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sau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personalul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din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baza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de date</w:t>
      </w:r>
    </w:p>
    <w:p w14:paraId="7011C08E" w14:textId="3931F112" w:rsidR="008411FA" w:rsidRPr="006951B1" w:rsidRDefault="00743EC7" w:rsidP="008411FA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t>intocmii</w:t>
      </w:r>
      <w:proofErr w:type="spellEnd"/>
      <w:r w:rsidR="00E51386" w:rsidRPr="006951B1"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rapoarte</w:t>
      </w:r>
      <w:proofErr w:type="spellEnd"/>
      <w:r w:rsidR="00E51386" w:rsidRPr="006951B1">
        <w:rPr>
          <w:rFonts w:ascii="Arial" w:hAnsi="Arial" w:cs="Arial"/>
          <w:sz w:val="28"/>
          <w:szCs w:val="28"/>
        </w:rPr>
        <w:t xml:space="preserve"> de </w:t>
      </w:r>
      <w:proofErr w:type="gramStart"/>
      <w:r w:rsidR="00E51386" w:rsidRPr="006951B1">
        <w:rPr>
          <w:rFonts w:ascii="Arial" w:hAnsi="Arial" w:cs="Arial"/>
          <w:sz w:val="28"/>
          <w:szCs w:val="28"/>
        </w:rPr>
        <w:t>vanzare</w:t>
      </w:r>
      <w:r w:rsidR="008411FA" w:rsidRPr="006951B1">
        <w:rPr>
          <w:rFonts w:ascii="Arial" w:hAnsi="Arial" w:cs="Arial"/>
          <w:sz w:val="28"/>
          <w:szCs w:val="28"/>
        </w:rPr>
        <w:t>;</w:t>
      </w:r>
      <w:proofErr w:type="gramEnd"/>
    </w:p>
    <w:p w14:paraId="638D3DD5" w14:textId="357BE87C" w:rsidR="00E51386" w:rsidRPr="006951B1" w:rsidRDefault="00743EC7" w:rsidP="00E51386">
      <w:pPr>
        <w:pStyle w:val="ListParagraph"/>
        <w:numPr>
          <w:ilvl w:val="0"/>
          <w:numId w:val="6"/>
        </w:numPr>
        <w:rPr>
          <w:rFonts w:ascii="Arial" w:hAnsi="Arial" w:cs="Arial"/>
          <w:noProof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t>adauga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,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actualiza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sau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sterge</w:t>
      </w:r>
      <w:proofErr w:type="spellEnd"/>
      <w:r w:rsidR="00E51386" w:rsidRPr="006951B1">
        <w:rPr>
          <w:rFonts w:ascii="Arial" w:hAnsi="Arial" w:cs="Arial"/>
          <w:noProof/>
          <w:sz w:val="28"/>
          <w:szCs w:val="28"/>
          <w:lang w:val="en-US"/>
        </w:rPr>
        <w:t xml:space="preserve"> </w:t>
      </w:r>
      <w:r>
        <w:rPr>
          <w:rFonts w:ascii="Arial" w:hAnsi="Arial" w:cs="Arial"/>
          <w:noProof/>
          <w:sz w:val="28"/>
          <w:szCs w:val="28"/>
          <w:lang w:val="en-US"/>
        </w:rPr>
        <w:t>componente</w:t>
      </w:r>
    </w:p>
    <w:p w14:paraId="639C42EB" w14:textId="77777777" w:rsidR="00AB4A6F" w:rsidRPr="006951B1" w:rsidRDefault="00AB4A6F" w:rsidP="00AB4A6F">
      <w:pPr>
        <w:pStyle w:val="ListParagraph"/>
        <w:ind w:left="420"/>
        <w:rPr>
          <w:rFonts w:ascii="Arial" w:hAnsi="Arial" w:cs="Arial"/>
          <w:noProof/>
          <w:sz w:val="28"/>
          <w:szCs w:val="28"/>
          <w:lang w:val="en-US"/>
        </w:rPr>
      </w:pPr>
    </w:p>
    <w:p w14:paraId="012DA80C" w14:textId="66E65CDD" w:rsidR="00282686" w:rsidRPr="006951B1" w:rsidRDefault="00AB4A6F" w:rsidP="00015C05">
      <w:pPr>
        <w:rPr>
          <w:rFonts w:ascii="Arial" w:hAnsi="Arial" w:cs="Arial"/>
          <w:sz w:val="28"/>
          <w:szCs w:val="28"/>
        </w:rPr>
      </w:pPr>
      <w:r w:rsidRPr="006951B1">
        <w:rPr>
          <w:rFonts w:ascii="Arial" w:hAnsi="Arial" w:cs="Arial"/>
          <w:sz w:val="28"/>
          <w:szCs w:val="28"/>
        </w:rPr>
        <w:t>Consilier</w:t>
      </w:r>
      <w:r w:rsidR="0060459A">
        <w:rPr>
          <w:rFonts w:ascii="Arial" w:hAnsi="Arial" w:cs="Arial"/>
          <w:sz w:val="28"/>
          <w:szCs w:val="28"/>
          <w:lang w:val="en-US"/>
        </w:rPr>
        <w:t>ul de</w:t>
      </w:r>
      <w:r w:rsidRPr="006951B1">
        <w:rPr>
          <w:rFonts w:ascii="Arial" w:hAnsi="Arial" w:cs="Arial"/>
          <w:sz w:val="28"/>
          <w:szCs w:val="28"/>
        </w:rPr>
        <w:t xml:space="preserve"> Vanzari</w:t>
      </w:r>
      <w:r w:rsidR="00015C05" w:rsidRPr="006951B1">
        <w:rPr>
          <w:rFonts w:ascii="Arial" w:hAnsi="Arial" w:cs="Arial"/>
          <w:sz w:val="28"/>
          <w:szCs w:val="28"/>
        </w:rPr>
        <w:t>:</w:t>
      </w:r>
      <w:r w:rsidR="008C7F0F" w:rsidRPr="006951B1">
        <w:rPr>
          <w:rFonts w:ascii="Arial" w:hAnsi="Arial" w:cs="Arial"/>
          <w:sz w:val="28"/>
          <w:szCs w:val="28"/>
        </w:rPr>
        <w:t xml:space="preserve"> </w:t>
      </w:r>
    </w:p>
    <w:p w14:paraId="5F695695" w14:textId="77777777" w:rsidR="002060C0" w:rsidRPr="006951B1" w:rsidRDefault="002060C0" w:rsidP="00015C05">
      <w:pPr>
        <w:rPr>
          <w:rFonts w:ascii="Arial" w:hAnsi="Arial" w:cs="Arial"/>
          <w:sz w:val="28"/>
          <w:szCs w:val="28"/>
        </w:rPr>
      </w:pPr>
    </w:p>
    <w:p w14:paraId="5AF94928" w14:textId="6B0E46E1" w:rsidR="002060C0" w:rsidRPr="006951B1" w:rsidRDefault="00AF4A04" w:rsidP="002060C0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en-US"/>
        </w:rPr>
        <w:t>a</w:t>
      </w:r>
      <w:r w:rsidR="002060C0" w:rsidRPr="006951B1">
        <w:rPr>
          <w:rFonts w:ascii="Arial" w:hAnsi="Arial" w:cs="Arial"/>
          <w:sz w:val="28"/>
          <w:szCs w:val="28"/>
        </w:rPr>
        <w:t>sigura vânzarea produselor si serviciilor oferite de către companie</w:t>
      </w:r>
      <w:r w:rsidR="002060C0" w:rsidRPr="006951B1">
        <w:rPr>
          <w:rFonts w:ascii="Arial" w:hAnsi="Arial" w:cs="Arial"/>
          <w:sz w:val="28"/>
          <w:szCs w:val="28"/>
          <w:lang w:val="en-US"/>
        </w:rPr>
        <w:t>.</w:t>
      </w:r>
    </w:p>
    <w:p w14:paraId="28785EF2" w14:textId="3A02F9A5" w:rsidR="002060C0" w:rsidRPr="006951B1" w:rsidRDefault="00AF4A04" w:rsidP="002060C0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en-US"/>
        </w:rPr>
        <w:t>o</w:t>
      </w:r>
      <w:r w:rsidR="002060C0" w:rsidRPr="006951B1">
        <w:rPr>
          <w:rFonts w:ascii="Arial" w:hAnsi="Arial" w:cs="Arial"/>
          <w:sz w:val="28"/>
          <w:szCs w:val="28"/>
        </w:rPr>
        <w:t>feră informații despre caracteristicile tehnice si modul de folosire ale produselor</w:t>
      </w:r>
      <w:r w:rsidR="002060C0" w:rsidRPr="006951B1">
        <w:rPr>
          <w:rFonts w:ascii="Arial" w:hAnsi="Arial" w:cs="Arial"/>
          <w:sz w:val="28"/>
          <w:szCs w:val="28"/>
          <w:lang w:val="en-US"/>
        </w:rPr>
        <w:t>.</w:t>
      </w:r>
    </w:p>
    <w:p w14:paraId="3CB72012" w14:textId="12184375" w:rsidR="002060C0" w:rsidRPr="006951B1" w:rsidRDefault="00AF4A04" w:rsidP="002060C0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en-US"/>
        </w:rPr>
        <w:t>r</w:t>
      </w:r>
      <w:r w:rsidR="002060C0" w:rsidRPr="006951B1">
        <w:rPr>
          <w:rFonts w:ascii="Arial" w:hAnsi="Arial" w:cs="Arial"/>
          <w:sz w:val="28"/>
          <w:szCs w:val="28"/>
        </w:rPr>
        <w:t>ealizarea target-ului lunar de vânzări</w:t>
      </w:r>
      <w:r w:rsidR="002060C0" w:rsidRPr="006951B1">
        <w:rPr>
          <w:rFonts w:ascii="Arial" w:hAnsi="Arial" w:cs="Arial"/>
          <w:sz w:val="28"/>
          <w:szCs w:val="28"/>
          <w:lang w:val="en-US"/>
        </w:rPr>
        <w:t>.</w:t>
      </w:r>
    </w:p>
    <w:p w14:paraId="7C3C3F0E" w14:textId="77777777" w:rsidR="002060C0" w:rsidRPr="006951B1" w:rsidRDefault="002060C0" w:rsidP="002060C0">
      <w:pPr>
        <w:pStyle w:val="ListParagraph"/>
        <w:rPr>
          <w:rFonts w:ascii="Arial" w:hAnsi="Arial" w:cs="Arial"/>
          <w:sz w:val="28"/>
          <w:szCs w:val="28"/>
        </w:rPr>
      </w:pPr>
    </w:p>
    <w:p w14:paraId="3445B226" w14:textId="47D2892B" w:rsidR="00282686" w:rsidRDefault="00015C05" w:rsidP="002060C0">
      <w:pPr>
        <w:rPr>
          <w:rFonts w:ascii="Arial" w:hAnsi="Arial" w:cs="Arial"/>
          <w:sz w:val="28"/>
          <w:szCs w:val="28"/>
        </w:rPr>
      </w:pPr>
      <w:r w:rsidRPr="006951B1">
        <w:rPr>
          <w:rFonts w:ascii="Arial" w:hAnsi="Arial" w:cs="Arial"/>
          <w:sz w:val="28"/>
          <w:szCs w:val="28"/>
        </w:rPr>
        <w:t>Casier</w:t>
      </w:r>
      <w:r w:rsidR="0060459A">
        <w:rPr>
          <w:rFonts w:ascii="Arial" w:hAnsi="Arial" w:cs="Arial"/>
          <w:sz w:val="28"/>
          <w:szCs w:val="28"/>
          <w:lang w:val="en-US"/>
        </w:rPr>
        <w:t>ul</w:t>
      </w:r>
      <w:r w:rsidRPr="006951B1">
        <w:rPr>
          <w:rFonts w:ascii="Arial" w:hAnsi="Arial" w:cs="Arial"/>
          <w:sz w:val="28"/>
          <w:szCs w:val="28"/>
        </w:rPr>
        <w:t>:</w:t>
      </w:r>
      <w:r w:rsidR="008C7F0F" w:rsidRPr="006951B1">
        <w:rPr>
          <w:rFonts w:ascii="Arial" w:hAnsi="Arial" w:cs="Arial"/>
          <w:sz w:val="28"/>
          <w:szCs w:val="28"/>
        </w:rPr>
        <w:t xml:space="preserve"> </w:t>
      </w:r>
    </w:p>
    <w:p w14:paraId="72E5000C" w14:textId="77777777" w:rsidR="0060459A" w:rsidRPr="006951B1" w:rsidRDefault="0060459A" w:rsidP="002060C0">
      <w:pPr>
        <w:rPr>
          <w:rFonts w:ascii="Arial" w:hAnsi="Arial" w:cs="Arial"/>
          <w:sz w:val="28"/>
          <w:szCs w:val="28"/>
        </w:rPr>
      </w:pPr>
    </w:p>
    <w:p w14:paraId="3FEF0524" w14:textId="044F779A" w:rsidR="00282686" w:rsidRPr="006951B1" w:rsidRDefault="0060459A" w:rsidP="00015C05">
      <w:pPr>
        <w:pStyle w:val="ListParagraph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en-US"/>
        </w:rPr>
        <w:t>c</w:t>
      </w:r>
      <w:r w:rsidR="008C7F0F" w:rsidRPr="006951B1">
        <w:rPr>
          <w:rFonts w:ascii="Arial" w:hAnsi="Arial" w:cs="Arial"/>
          <w:sz w:val="28"/>
          <w:szCs w:val="28"/>
        </w:rPr>
        <w:t>olecteaza plati prin numerar, card, transferuri bancare</w:t>
      </w:r>
      <w:r w:rsidR="00282686" w:rsidRPr="006951B1">
        <w:rPr>
          <w:rFonts w:ascii="Arial" w:hAnsi="Arial" w:cs="Arial"/>
          <w:sz w:val="28"/>
          <w:szCs w:val="28"/>
        </w:rPr>
        <w:t>.</w:t>
      </w:r>
    </w:p>
    <w:p w14:paraId="14E38287" w14:textId="1EBD25B3" w:rsidR="00282686" w:rsidRPr="006951B1" w:rsidRDefault="0060459A" w:rsidP="00015C05">
      <w:pPr>
        <w:pStyle w:val="ListParagraph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t>i</w:t>
      </w:r>
      <w:proofErr w:type="spellEnd"/>
      <w:r w:rsidR="008C7F0F" w:rsidRPr="006951B1">
        <w:rPr>
          <w:rFonts w:ascii="Arial" w:hAnsi="Arial" w:cs="Arial"/>
          <w:sz w:val="28"/>
          <w:szCs w:val="28"/>
        </w:rPr>
        <w:t xml:space="preserve">ntocmeste soldul in fiecare zi. </w:t>
      </w:r>
    </w:p>
    <w:p w14:paraId="656CF7EF" w14:textId="3A5AC8B5" w:rsidR="00282686" w:rsidRPr="006951B1" w:rsidRDefault="0060459A" w:rsidP="00015C05">
      <w:pPr>
        <w:pStyle w:val="ListParagraph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en-US"/>
        </w:rPr>
        <w:t>a</w:t>
      </w:r>
      <w:r w:rsidR="00282686" w:rsidRPr="006951B1">
        <w:rPr>
          <w:rFonts w:ascii="Arial" w:hAnsi="Arial" w:cs="Arial"/>
          <w:sz w:val="28"/>
          <w:szCs w:val="28"/>
        </w:rPr>
        <w:t>corda reduceri in baza unor promotii</w:t>
      </w:r>
      <w:r w:rsidR="002060C0" w:rsidRPr="006951B1">
        <w:rPr>
          <w:rFonts w:ascii="Arial" w:hAnsi="Arial" w:cs="Arial"/>
          <w:sz w:val="28"/>
          <w:szCs w:val="28"/>
          <w:lang w:val="en-US"/>
        </w:rPr>
        <w:t>.</w:t>
      </w:r>
    </w:p>
    <w:p w14:paraId="2E59AC4E" w14:textId="6CB11690" w:rsidR="00454A17" w:rsidRDefault="00454A17" w:rsidP="00454A17">
      <w:pPr>
        <w:rPr>
          <w:rFonts w:ascii="Arial" w:hAnsi="Arial" w:cs="Arial"/>
          <w:sz w:val="28"/>
          <w:szCs w:val="28"/>
        </w:rPr>
      </w:pPr>
    </w:p>
    <w:p w14:paraId="60BB773D" w14:textId="47E0AB55" w:rsidR="00743EC7" w:rsidRDefault="00743EC7" w:rsidP="00454A17">
      <w:pPr>
        <w:rPr>
          <w:rFonts w:ascii="Arial" w:hAnsi="Arial" w:cs="Arial"/>
          <w:sz w:val="28"/>
          <w:szCs w:val="28"/>
        </w:rPr>
      </w:pPr>
    </w:p>
    <w:p w14:paraId="1119AED4" w14:textId="54944767" w:rsidR="00AF4A04" w:rsidRDefault="00AF4A04" w:rsidP="00454A17">
      <w:pPr>
        <w:rPr>
          <w:rFonts w:ascii="Arial" w:hAnsi="Arial" w:cs="Arial"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t>Technologii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folosite</w:t>
      </w:r>
      <w:proofErr w:type="spellEnd"/>
      <w:r>
        <w:rPr>
          <w:rFonts w:ascii="Arial" w:hAnsi="Arial" w:cs="Arial"/>
          <w:sz w:val="28"/>
          <w:szCs w:val="28"/>
          <w:lang w:val="en-US"/>
        </w:rPr>
        <w:t>:</w:t>
      </w:r>
    </w:p>
    <w:p w14:paraId="0FAF5674" w14:textId="29CC45D6" w:rsidR="00AF4A04" w:rsidRDefault="00AF4A04" w:rsidP="00454A17">
      <w:pPr>
        <w:rPr>
          <w:rFonts w:ascii="Arial" w:hAnsi="Arial" w:cs="Arial"/>
          <w:sz w:val="28"/>
          <w:szCs w:val="28"/>
          <w:lang w:val="en-US"/>
        </w:rPr>
      </w:pPr>
    </w:p>
    <w:p w14:paraId="1C9FD911" w14:textId="6985E24D" w:rsidR="008752BF" w:rsidRDefault="008752BF" w:rsidP="00454A17">
      <w:pPr>
        <w:rPr>
          <w:rFonts w:ascii="Arial" w:hAnsi="Arial" w:cs="Arial"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t>MigLayout</w:t>
      </w:r>
      <w:proofErr w:type="spellEnd"/>
    </w:p>
    <w:p w14:paraId="5047A0CD" w14:textId="77777777" w:rsidR="009F408B" w:rsidRDefault="009F408B" w:rsidP="00454A17">
      <w:pPr>
        <w:rPr>
          <w:rFonts w:ascii="Arial" w:hAnsi="Arial" w:cs="Arial"/>
          <w:sz w:val="28"/>
          <w:szCs w:val="28"/>
          <w:lang w:val="en-US"/>
        </w:rPr>
      </w:pPr>
    </w:p>
    <w:p w14:paraId="1744D3BA" w14:textId="4380E7BE" w:rsidR="009F408B" w:rsidRDefault="009F408B" w:rsidP="008E1519">
      <w:pPr>
        <w:ind w:firstLine="720"/>
        <w:rPr>
          <w:rFonts w:ascii="Arial" w:hAnsi="Arial" w:cs="Arial"/>
          <w:sz w:val="28"/>
          <w:szCs w:val="28"/>
          <w:lang w:val="en-US"/>
        </w:rPr>
      </w:pP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Pentru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dezvoltatorii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Java care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scriu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cu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mâna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machete GUI care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doresc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simplitate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,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putere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și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fidelitate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automată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pe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platformă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, care sunt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nemulțumiți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managerii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layout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curenți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din Swing, JavaFX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și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SWT,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MigLayout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vă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rezolvă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problemele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aspect.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Interfețele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utilizator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create cu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MigLayout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sunt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ușor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întreținut</w:t>
      </w:r>
      <w:proofErr w:type="spellEnd"/>
      <w:r>
        <w:rPr>
          <w:rFonts w:ascii="Arial" w:hAnsi="Arial" w:cs="Arial"/>
          <w:sz w:val="28"/>
          <w:szCs w:val="28"/>
          <w:lang w:val="en-US"/>
        </w:rPr>
        <w:t>.</w:t>
      </w:r>
    </w:p>
    <w:p w14:paraId="663710A1" w14:textId="70016F0D" w:rsidR="009F408B" w:rsidRDefault="009F408B" w:rsidP="00454A17">
      <w:pPr>
        <w:rPr>
          <w:rFonts w:ascii="Arial" w:hAnsi="Arial" w:cs="Arial"/>
          <w:sz w:val="28"/>
          <w:szCs w:val="28"/>
          <w:lang w:val="en-US"/>
        </w:rPr>
      </w:pPr>
    </w:p>
    <w:p w14:paraId="020E2975" w14:textId="087391C6" w:rsidR="00F10BA3" w:rsidRDefault="00F10BA3" w:rsidP="00454A17">
      <w:pPr>
        <w:rPr>
          <w:rFonts w:ascii="Arial" w:hAnsi="Arial" w:cs="Arial"/>
          <w:sz w:val="28"/>
          <w:szCs w:val="28"/>
          <w:lang w:val="en-US"/>
        </w:rPr>
      </w:pPr>
    </w:p>
    <w:p w14:paraId="54AC1CD0" w14:textId="77777777" w:rsidR="009657C3" w:rsidRDefault="009657C3" w:rsidP="00454A17">
      <w:pPr>
        <w:rPr>
          <w:rFonts w:ascii="Arial" w:hAnsi="Arial" w:cs="Arial"/>
          <w:sz w:val="28"/>
          <w:szCs w:val="28"/>
          <w:lang w:val="en-US"/>
        </w:rPr>
      </w:pPr>
    </w:p>
    <w:p w14:paraId="51660690" w14:textId="19D7578F" w:rsidR="008752BF" w:rsidRDefault="008752BF" w:rsidP="00454A17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Hibernate Validator</w:t>
      </w:r>
    </w:p>
    <w:p w14:paraId="7546CF14" w14:textId="77777777" w:rsidR="009F408B" w:rsidRDefault="009F408B" w:rsidP="00454A17">
      <w:pPr>
        <w:rPr>
          <w:rFonts w:ascii="Arial" w:hAnsi="Arial" w:cs="Arial"/>
          <w:sz w:val="28"/>
          <w:szCs w:val="28"/>
          <w:lang w:val="en-US"/>
        </w:rPr>
      </w:pPr>
    </w:p>
    <w:p w14:paraId="7C24DBCD" w14:textId="58EDBF2F" w:rsidR="009F408B" w:rsidRDefault="009F408B">
      <w:pPr>
        <w:ind w:firstLine="720"/>
        <w:rPr>
          <w:rFonts w:ascii="Arial" w:hAnsi="Arial" w:cs="Arial"/>
          <w:sz w:val="28"/>
          <w:szCs w:val="28"/>
          <w:lang w:val="en-US"/>
        </w:rPr>
      </w:pPr>
      <w:r w:rsidRPr="009F408B">
        <w:rPr>
          <w:rFonts w:ascii="Arial" w:hAnsi="Arial" w:cs="Arial"/>
          <w:sz w:val="28"/>
          <w:szCs w:val="28"/>
          <w:lang w:val="en-US"/>
        </w:rPr>
        <w:t xml:space="preserve">Hibernate Validator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permite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exprimarea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și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validarea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constrângerilor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aplicației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.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Sursa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implicită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metadate sunt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adnotări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, cu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posibilitatea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a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suprascrie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și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extinde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prin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utilizarea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XML. Nu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este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legat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un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anumit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nivel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aplicație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sau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un model de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programare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și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este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disponibil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atât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pentru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programarea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aplicații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server,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cât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și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pentru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client.</w:t>
      </w:r>
    </w:p>
    <w:p w14:paraId="33CC552D" w14:textId="40EC76CA" w:rsidR="006A416B" w:rsidRDefault="006A416B">
      <w:pPr>
        <w:ind w:firstLine="720"/>
        <w:rPr>
          <w:rFonts w:ascii="Arial" w:hAnsi="Arial" w:cs="Arial"/>
          <w:sz w:val="28"/>
          <w:szCs w:val="28"/>
          <w:lang w:val="en-US"/>
        </w:rPr>
      </w:pPr>
    </w:p>
    <w:p w14:paraId="4A95FC3F" w14:textId="6DEF7B28" w:rsidR="006A416B" w:rsidRDefault="006A416B">
      <w:pPr>
        <w:ind w:firstLine="720"/>
        <w:rPr>
          <w:rFonts w:ascii="Arial" w:hAnsi="Arial" w:cs="Arial"/>
          <w:b/>
          <w:bCs/>
          <w:sz w:val="28"/>
          <w:szCs w:val="28"/>
          <w:lang w:val="en-US"/>
        </w:rPr>
      </w:pPr>
      <w:r w:rsidRPr="008E1519">
        <w:rPr>
          <w:rFonts w:ascii="Arial" w:hAnsi="Arial" w:cs="Arial"/>
          <w:b/>
          <w:bCs/>
          <w:sz w:val="28"/>
          <w:szCs w:val="28"/>
          <w:lang w:val="en-US"/>
        </w:rPr>
        <w:t xml:space="preserve">In </w:t>
      </w:r>
      <w:proofErr w:type="spellStart"/>
      <w:r w:rsidRPr="008E1519">
        <w:rPr>
          <w:rFonts w:ascii="Arial" w:hAnsi="Arial" w:cs="Arial"/>
          <w:b/>
          <w:bCs/>
          <w:sz w:val="28"/>
          <w:szCs w:val="28"/>
          <w:lang w:val="en-US"/>
        </w:rPr>
        <w:t>proiect</w:t>
      </w:r>
      <w:proofErr w:type="spellEnd"/>
      <w:r w:rsidRPr="008E1519">
        <w:rPr>
          <w:rFonts w:ascii="Arial" w:hAnsi="Arial" w:cs="Arial"/>
          <w:b/>
          <w:bCs/>
          <w:sz w:val="28"/>
          <w:szCs w:val="28"/>
          <w:lang w:val="en-US"/>
        </w:rPr>
        <w:t>:</w:t>
      </w: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1754A798" w14:textId="07628847" w:rsidR="006A416B" w:rsidRPr="006A416B" w:rsidRDefault="006A416B" w:rsidP="000F4DE7">
      <w:pPr>
        <w:ind w:firstLine="720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Hibernate validator ne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ajuta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la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validarea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datelor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8231EC">
        <w:rPr>
          <w:rFonts w:ascii="Arial" w:hAnsi="Arial" w:cs="Arial"/>
          <w:sz w:val="28"/>
          <w:szCs w:val="28"/>
          <w:lang w:val="en-US"/>
        </w:rPr>
        <w:t>ce</w:t>
      </w:r>
      <w:proofErr w:type="spellEnd"/>
      <w:r w:rsidR="008231EC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8231EC">
        <w:rPr>
          <w:rFonts w:ascii="Arial" w:hAnsi="Arial" w:cs="Arial"/>
          <w:sz w:val="28"/>
          <w:szCs w:val="28"/>
          <w:lang w:val="en-US"/>
        </w:rPr>
        <w:t>urmeaza</w:t>
      </w:r>
      <w:proofErr w:type="spellEnd"/>
      <w:r w:rsidR="008231EC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8231EC">
        <w:rPr>
          <w:rFonts w:ascii="Arial" w:hAnsi="Arial" w:cs="Arial"/>
          <w:sz w:val="28"/>
          <w:szCs w:val="28"/>
          <w:lang w:val="en-US"/>
        </w:rPr>
        <w:t>sa</w:t>
      </w:r>
      <w:proofErr w:type="spellEnd"/>
      <w:r w:rsidR="008231EC">
        <w:rPr>
          <w:rFonts w:ascii="Arial" w:hAnsi="Arial" w:cs="Arial"/>
          <w:sz w:val="28"/>
          <w:szCs w:val="28"/>
          <w:lang w:val="en-US"/>
        </w:rPr>
        <w:t xml:space="preserve"> fie </w:t>
      </w:r>
      <w:proofErr w:type="spellStart"/>
      <w:r w:rsidR="008231EC">
        <w:rPr>
          <w:rFonts w:ascii="Arial" w:hAnsi="Arial" w:cs="Arial"/>
          <w:sz w:val="28"/>
          <w:szCs w:val="28"/>
          <w:lang w:val="en-US"/>
        </w:rPr>
        <w:t>alocate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parametrilor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8231EC">
        <w:rPr>
          <w:rFonts w:ascii="Arial" w:hAnsi="Arial" w:cs="Arial"/>
          <w:sz w:val="28"/>
          <w:szCs w:val="28"/>
          <w:lang w:val="en-US"/>
        </w:rPr>
        <w:t>obiectelor</w:t>
      </w:r>
      <w:proofErr w:type="spellEnd"/>
      <w:r>
        <w:rPr>
          <w:rFonts w:ascii="Arial" w:hAnsi="Arial" w:cs="Arial"/>
          <w:sz w:val="28"/>
          <w:szCs w:val="28"/>
          <w:lang w:val="en-US"/>
        </w:rPr>
        <w:t>.</w:t>
      </w:r>
    </w:p>
    <w:p w14:paraId="31BBE375" w14:textId="77777777" w:rsidR="009F408B" w:rsidRDefault="009F408B" w:rsidP="00454A17">
      <w:pPr>
        <w:rPr>
          <w:rFonts w:ascii="Arial" w:hAnsi="Arial" w:cs="Arial"/>
          <w:sz w:val="28"/>
          <w:szCs w:val="28"/>
          <w:lang w:val="en-US"/>
        </w:rPr>
      </w:pPr>
    </w:p>
    <w:p w14:paraId="1018D462" w14:textId="5F6E2314" w:rsidR="008752BF" w:rsidRDefault="008752BF" w:rsidP="00454A17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Hibernate </w:t>
      </w:r>
      <w:r w:rsidR="009F408B">
        <w:rPr>
          <w:rFonts w:ascii="Arial" w:hAnsi="Arial" w:cs="Arial"/>
          <w:sz w:val="28"/>
          <w:szCs w:val="28"/>
          <w:lang w:val="en-US"/>
        </w:rPr>
        <w:t>ORM</w:t>
      </w:r>
    </w:p>
    <w:p w14:paraId="1F44A952" w14:textId="282071ED" w:rsidR="009F408B" w:rsidRDefault="009F408B" w:rsidP="00454A17">
      <w:pPr>
        <w:rPr>
          <w:rFonts w:ascii="Arial" w:hAnsi="Arial" w:cs="Arial"/>
          <w:sz w:val="28"/>
          <w:szCs w:val="28"/>
          <w:lang w:val="en-US"/>
        </w:rPr>
      </w:pPr>
    </w:p>
    <w:p w14:paraId="0C6CAC9D" w14:textId="44D73BDD" w:rsidR="009F408B" w:rsidRDefault="009F408B" w:rsidP="008E1519">
      <w:pPr>
        <w:ind w:firstLine="720"/>
        <w:rPr>
          <w:rFonts w:ascii="Arial" w:hAnsi="Arial" w:cs="Arial"/>
          <w:sz w:val="28"/>
          <w:szCs w:val="28"/>
          <w:lang w:val="en-US"/>
        </w:rPr>
      </w:pPr>
      <w:r w:rsidRPr="009F408B">
        <w:rPr>
          <w:rFonts w:ascii="Arial" w:hAnsi="Arial" w:cs="Arial"/>
          <w:sz w:val="28"/>
          <w:szCs w:val="28"/>
          <w:lang w:val="en-US"/>
        </w:rPr>
        <w:t>Hibernate ORM (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sau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pur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și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simplu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Hibernate)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este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un instrument de object-relational mapping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pentru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limbajul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programare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Java.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Acesta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oferă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un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cadru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pentru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maparea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unui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model de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domeniu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orientat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pe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obiecte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la o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bază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date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relațională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. Hibernate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gestionează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problemele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nepotrivire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gramStart"/>
      <w:r w:rsidRPr="009F408B">
        <w:rPr>
          <w:rFonts w:ascii="Arial" w:hAnsi="Arial" w:cs="Arial"/>
          <w:sz w:val="28"/>
          <w:szCs w:val="28"/>
          <w:lang w:val="en-US"/>
        </w:rPr>
        <w:t>a</w:t>
      </w:r>
      <w:proofErr w:type="gram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impedanței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relaționale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obiect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prin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înlocuirea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acceselor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directe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și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persistente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la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baze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date cu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funcții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manipulare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a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obiectelor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la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nivel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înalt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>.</w:t>
      </w:r>
    </w:p>
    <w:p w14:paraId="102064BB" w14:textId="77777777" w:rsidR="009F408B" w:rsidRPr="009F408B" w:rsidRDefault="009F408B" w:rsidP="009F408B">
      <w:pPr>
        <w:rPr>
          <w:rFonts w:ascii="Arial" w:hAnsi="Arial" w:cs="Arial"/>
          <w:sz w:val="28"/>
          <w:szCs w:val="28"/>
          <w:lang w:val="en-US"/>
        </w:rPr>
      </w:pPr>
    </w:p>
    <w:p w14:paraId="7FBF6158" w14:textId="59D5666D" w:rsidR="009F408B" w:rsidRDefault="009F408B">
      <w:pPr>
        <w:ind w:firstLine="720"/>
        <w:rPr>
          <w:rFonts w:ascii="Arial" w:hAnsi="Arial" w:cs="Arial"/>
          <w:sz w:val="28"/>
          <w:szCs w:val="28"/>
          <w:lang w:val="en-US"/>
        </w:rPr>
      </w:pP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Caracteristica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principală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a</w:t>
      </w:r>
      <w:r w:rsidR="0093716D">
        <w:rPr>
          <w:rFonts w:ascii="Arial" w:hAnsi="Arial" w:cs="Arial"/>
          <w:sz w:val="28"/>
          <w:szCs w:val="28"/>
          <w:lang w:val="en-US"/>
        </w:rPr>
        <w:t xml:space="preserve"> </w:t>
      </w:r>
      <w:r w:rsidR="0093716D" w:rsidRPr="008E1519">
        <w:rPr>
          <w:rFonts w:ascii="Arial" w:hAnsi="Arial" w:cs="Arial"/>
          <w:color w:val="000000" w:themeColor="text1"/>
          <w:sz w:val="28"/>
          <w:szCs w:val="28"/>
          <w:lang w:val="en-US"/>
        </w:rPr>
        <w:t>framework-</w:t>
      </w:r>
      <w:proofErr w:type="spellStart"/>
      <w:r w:rsidR="0093716D" w:rsidRPr="008E1519">
        <w:rPr>
          <w:rFonts w:ascii="Arial" w:hAnsi="Arial" w:cs="Arial"/>
          <w:color w:val="000000" w:themeColor="text1"/>
          <w:sz w:val="28"/>
          <w:szCs w:val="28"/>
          <w:lang w:val="en-US"/>
        </w:rPr>
        <w:t>ului</w:t>
      </w:r>
      <w:proofErr w:type="spellEnd"/>
      <w:r w:rsidRPr="008E1519">
        <w:rPr>
          <w:rFonts w:ascii="Arial" w:hAnsi="Arial" w:cs="Arial"/>
          <w:color w:val="000000" w:themeColor="text1"/>
          <w:sz w:val="28"/>
          <w:szCs w:val="28"/>
          <w:lang w:val="en-US"/>
        </w:rPr>
        <w:t xml:space="preserve"> </w:t>
      </w:r>
      <w:r w:rsidRPr="009F408B">
        <w:rPr>
          <w:rFonts w:ascii="Arial" w:hAnsi="Arial" w:cs="Arial"/>
          <w:sz w:val="28"/>
          <w:szCs w:val="28"/>
          <w:lang w:val="en-US"/>
        </w:rPr>
        <w:t xml:space="preserve">Hibernate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este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maparea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la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clasele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Java la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tabelele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bazelor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date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și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maparea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la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tipurile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date Java la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tipurile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date SQL. Hibernate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oferă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, de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asemenea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,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facilități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interogare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și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recuperare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a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datelor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.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Acesta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generează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apeluri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SQL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și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scutește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dezvoltatorul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manipularea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manuală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și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conversia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obiectelor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setului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 xml:space="preserve"> de </w:t>
      </w:r>
      <w:proofErr w:type="spellStart"/>
      <w:r w:rsidRPr="009F408B">
        <w:rPr>
          <w:rFonts w:ascii="Arial" w:hAnsi="Arial" w:cs="Arial"/>
          <w:sz w:val="28"/>
          <w:szCs w:val="28"/>
          <w:lang w:val="en-US"/>
        </w:rPr>
        <w:t>rezultate</w:t>
      </w:r>
      <w:proofErr w:type="spellEnd"/>
      <w:r w:rsidRPr="009F408B">
        <w:rPr>
          <w:rFonts w:ascii="Arial" w:hAnsi="Arial" w:cs="Arial"/>
          <w:sz w:val="28"/>
          <w:szCs w:val="28"/>
          <w:lang w:val="en-US"/>
        </w:rPr>
        <w:t>.</w:t>
      </w:r>
    </w:p>
    <w:p w14:paraId="6AC75902" w14:textId="77777777" w:rsidR="00876FA4" w:rsidRDefault="00876FA4" w:rsidP="008E1519">
      <w:pPr>
        <w:ind w:firstLine="720"/>
        <w:rPr>
          <w:rFonts w:ascii="Arial" w:hAnsi="Arial" w:cs="Arial"/>
          <w:sz w:val="28"/>
          <w:szCs w:val="28"/>
          <w:lang w:val="en-US"/>
        </w:rPr>
      </w:pPr>
    </w:p>
    <w:p w14:paraId="33A8D033" w14:textId="77777777" w:rsidR="00876FA4" w:rsidRDefault="00876FA4" w:rsidP="00876FA4">
      <w:pPr>
        <w:ind w:firstLine="720"/>
        <w:rPr>
          <w:rFonts w:ascii="Arial" w:hAnsi="Arial" w:cs="Arial"/>
          <w:b/>
          <w:bCs/>
          <w:sz w:val="28"/>
          <w:szCs w:val="28"/>
          <w:lang w:val="en-US"/>
        </w:rPr>
      </w:pPr>
      <w:r w:rsidRPr="00D77340">
        <w:rPr>
          <w:rFonts w:ascii="Arial" w:hAnsi="Arial" w:cs="Arial"/>
          <w:b/>
          <w:bCs/>
          <w:sz w:val="28"/>
          <w:szCs w:val="28"/>
          <w:lang w:val="en-US"/>
        </w:rPr>
        <w:t xml:space="preserve">In </w:t>
      </w:r>
      <w:proofErr w:type="spellStart"/>
      <w:r w:rsidRPr="00D77340">
        <w:rPr>
          <w:rFonts w:ascii="Arial" w:hAnsi="Arial" w:cs="Arial"/>
          <w:b/>
          <w:bCs/>
          <w:sz w:val="28"/>
          <w:szCs w:val="28"/>
          <w:lang w:val="en-US"/>
        </w:rPr>
        <w:t>proiect</w:t>
      </w:r>
      <w:proofErr w:type="spellEnd"/>
      <w:r w:rsidRPr="00D77340">
        <w:rPr>
          <w:rFonts w:ascii="Arial" w:hAnsi="Arial" w:cs="Arial"/>
          <w:b/>
          <w:bCs/>
          <w:sz w:val="28"/>
          <w:szCs w:val="28"/>
          <w:lang w:val="en-US"/>
        </w:rPr>
        <w:t>:</w:t>
      </w: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6E47F6D6" w14:textId="4FFF2D17" w:rsidR="00876FA4" w:rsidRPr="006A416B" w:rsidRDefault="00876FA4" w:rsidP="00876FA4">
      <w:pPr>
        <w:ind w:firstLine="720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Hibernate ORM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ofera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o </w:t>
      </w:r>
      <w:proofErr w:type="spellStart"/>
      <w:r w:rsidR="008231EC">
        <w:rPr>
          <w:rFonts w:ascii="Arial" w:hAnsi="Arial" w:cs="Arial"/>
          <w:sz w:val="28"/>
          <w:szCs w:val="28"/>
          <w:lang w:val="en-US"/>
        </w:rPr>
        <w:t>metoda</w:t>
      </w:r>
      <w:proofErr w:type="spellEnd"/>
      <w:r w:rsidR="008231EC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8231EC">
        <w:rPr>
          <w:rFonts w:ascii="Arial" w:hAnsi="Arial" w:cs="Arial"/>
          <w:sz w:val="28"/>
          <w:szCs w:val="28"/>
          <w:lang w:val="en-US"/>
        </w:rPr>
        <w:t>flexibila</w:t>
      </w:r>
      <w:proofErr w:type="spellEnd"/>
      <w:r w:rsidR="008231EC">
        <w:rPr>
          <w:rFonts w:ascii="Arial" w:hAnsi="Arial" w:cs="Arial"/>
          <w:sz w:val="28"/>
          <w:szCs w:val="28"/>
          <w:lang w:val="en-US"/>
        </w:rPr>
        <w:t xml:space="preserve"> de a </w:t>
      </w:r>
      <w:proofErr w:type="spellStart"/>
      <w:r w:rsidR="008231EC">
        <w:rPr>
          <w:rFonts w:ascii="Arial" w:hAnsi="Arial" w:cs="Arial"/>
          <w:sz w:val="28"/>
          <w:szCs w:val="28"/>
          <w:lang w:val="en-US"/>
        </w:rPr>
        <w:t>manipula</w:t>
      </w:r>
      <w:proofErr w:type="spellEnd"/>
      <w:r w:rsidR="008231EC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8231EC">
        <w:rPr>
          <w:rFonts w:ascii="Arial" w:hAnsi="Arial" w:cs="Arial"/>
          <w:sz w:val="28"/>
          <w:szCs w:val="28"/>
          <w:lang w:val="en-US"/>
        </w:rPr>
        <w:t>datele</w:t>
      </w:r>
      <w:proofErr w:type="spellEnd"/>
      <w:r w:rsidR="008231EC">
        <w:rPr>
          <w:rFonts w:ascii="Arial" w:hAnsi="Arial" w:cs="Arial"/>
          <w:sz w:val="28"/>
          <w:szCs w:val="28"/>
          <w:lang w:val="en-US"/>
        </w:rPr>
        <w:t xml:space="preserve"> din </w:t>
      </w:r>
      <w:proofErr w:type="spellStart"/>
      <w:r w:rsidR="008231EC">
        <w:rPr>
          <w:rFonts w:ascii="Arial" w:hAnsi="Arial" w:cs="Arial"/>
          <w:sz w:val="28"/>
          <w:szCs w:val="28"/>
          <w:lang w:val="en-US"/>
        </w:rPr>
        <w:t>baza</w:t>
      </w:r>
      <w:proofErr w:type="spellEnd"/>
      <w:r w:rsidR="008231EC">
        <w:rPr>
          <w:rFonts w:ascii="Arial" w:hAnsi="Arial" w:cs="Arial"/>
          <w:sz w:val="28"/>
          <w:szCs w:val="28"/>
          <w:lang w:val="en-US"/>
        </w:rPr>
        <w:t xml:space="preserve"> de date </w:t>
      </w:r>
      <w:proofErr w:type="spellStart"/>
      <w:r w:rsidR="008231EC">
        <w:rPr>
          <w:rFonts w:ascii="Arial" w:hAnsi="Arial" w:cs="Arial"/>
          <w:sz w:val="28"/>
          <w:szCs w:val="28"/>
          <w:lang w:val="en-US"/>
        </w:rPr>
        <w:t>printr</w:t>
      </w:r>
      <w:proofErr w:type="spellEnd"/>
      <w:r w:rsidR="008231EC">
        <w:rPr>
          <w:rFonts w:ascii="Arial" w:hAnsi="Arial" w:cs="Arial"/>
          <w:sz w:val="28"/>
          <w:szCs w:val="28"/>
          <w:lang w:val="en-US"/>
        </w:rPr>
        <w:t>-</w:t>
      </w:r>
      <w:proofErr w:type="gramStart"/>
      <w:r w:rsidR="008231EC">
        <w:rPr>
          <w:rFonts w:ascii="Arial" w:hAnsi="Arial" w:cs="Arial"/>
          <w:sz w:val="28"/>
          <w:szCs w:val="28"/>
          <w:lang w:val="en-US"/>
        </w:rPr>
        <w:t>un API</w:t>
      </w:r>
      <w:proofErr w:type="gramEnd"/>
      <w:r w:rsidR="008231EC">
        <w:rPr>
          <w:rFonts w:ascii="Arial" w:hAnsi="Arial" w:cs="Arial"/>
          <w:sz w:val="28"/>
          <w:szCs w:val="28"/>
          <w:lang w:val="en-US"/>
        </w:rPr>
        <w:t xml:space="preserve"> in java. </w:t>
      </w:r>
      <w:proofErr w:type="spellStart"/>
      <w:r w:rsidR="008231EC">
        <w:rPr>
          <w:rFonts w:ascii="Arial" w:hAnsi="Arial" w:cs="Arial"/>
          <w:sz w:val="28"/>
          <w:szCs w:val="28"/>
          <w:lang w:val="en-US"/>
        </w:rPr>
        <w:t>Validatorul</w:t>
      </w:r>
      <w:proofErr w:type="spellEnd"/>
      <w:r w:rsidR="008231EC">
        <w:rPr>
          <w:rFonts w:ascii="Arial" w:hAnsi="Arial" w:cs="Arial"/>
          <w:sz w:val="28"/>
          <w:szCs w:val="28"/>
          <w:lang w:val="en-US"/>
        </w:rPr>
        <w:t xml:space="preserve"> de date </w:t>
      </w:r>
      <w:proofErr w:type="spellStart"/>
      <w:r w:rsidR="008231EC">
        <w:rPr>
          <w:rFonts w:ascii="Arial" w:hAnsi="Arial" w:cs="Arial"/>
          <w:sz w:val="28"/>
          <w:szCs w:val="28"/>
          <w:lang w:val="en-US"/>
        </w:rPr>
        <w:t>si</w:t>
      </w:r>
      <w:proofErr w:type="spellEnd"/>
      <w:r w:rsidR="008231EC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8231EC">
        <w:rPr>
          <w:rFonts w:ascii="Arial" w:hAnsi="Arial" w:cs="Arial"/>
          <w:sz w:val="28"/>
          <w:szCs w:val="28"/>
          <w:lang w:val="en-US"/>
        </w:rPr>
        <w:t>formularele</w:t>
      </w:r>
      <w:proofErr w:type="spellEnd"/>
      <w:r w:rsidR="008231EC">
        <w:rPr>
          <w:rFonts w:ascii="Arial" w:hAnsi="Arial" w:cs="Arial"/>
          <w:sz w:val="28"/>
          <w:szCs w:val="28"/>
          <w:lang w:val="en-US"/>
        </w:rPr>
        <w:t xml:space="preserve"> au </w:t>
      </w:r>
      <w:proofErr w:type="spellStart"/>
      <w:r w:rsidR="008231EC">
        <w:rPr>
          <w:rFonts w:ascii="Arial" w:hAnsi="Arial" w:cs="Arial"/>
          <w:sz w:val="28"/>
          <w:szCs w:val="28"/>
          <w:lang w:val="en-US"/>
        </w:rPr>
        <w:t>fost</w:t>
      </w:r>
      <w:proofErr w:type="spellEnd"/>
      <w:r w:rsidR="008231EC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8231EC">
        <w:rPr>
          <w:rFonts w:ascii="Arial" w:hAnsi="Arial" w:cs="Arial"/>
          <w:sz w:val="28"/>
          <w:szCs w:val="28"/>
          <w:lang w:val="en-US"/>
        </w:rPr>
        <w:t>mult</w:t>
      </w:r>
      <w:proofErr w:type="spellEnd"/>
      <w:r w:rsidR="008231EC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8231EC">
        <w:rPr>
          <w:rFonts w:ascii="Arial" w:hAnsi="Arial" w:cs="Arial"/>
          <w:sz w:val="28"/>
          <w:szCs w:val="28"/>
          <w:lang w:val="en-US"/>
        </w:rPr>
        <w:t>mai</w:t>
      </w:r>
      <w:proofErr w:type="spellEnd"/>
      <w:r w:rsidR="008231EC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8231EC">
        <w:rPr>
          <w:rFonts w:ascii="Arial" w:hAnsi="Arial" w:cs="Arial"/>
          <w:sz w:val="28"/>
          <w:szCs w:val="28"/>
          <w:lang w:val="en-US"/>
        </w:rPr>
        <w:t>usor</w:t>
      </w:r>
      <w:proofErr w:type="spellEnd"/>
      <w:r w:rsidR="008231EC">
        <w:rPr>
          <w:rFonts w:ascii="Arial" w:hAnsi="Arial" w:cs="Arial"/>
          <w:sz w:val="28"/>
          <w:szCs w:val="28"/>
          <w:lang w:val="en-US"/>
        </w:rPr>
        <w:t xml:space="preserve"> de </w:t>
      </w:r>
      <w:proofErr w:type="spellStart"/>
      <w:r w:rsidR="008231EC">
        <w:rPr>
          <w:rFonts w:ascii="Arial" w:hAnsi="Arial" w:cs="Arial"/>
          <w:sz w:val="28"/>
          <w:szCs w:val="28"/>
          <w:lang w:val="en-US"/>
        </w:rPr>
        <w:t>creeat</w:t>
      </w:r>
      <w:proofErr w:type="spellEnd"/>
      <w:r w:rsidR="008231EC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8231EC">
        <w:rPr>
          <w:rFonts w:ascii="Arial" w:hAnsi="Arial" w:cs="Arial"/>
          <w:sz w:val="28"/>
          <w:szCs w:val="28"/>
          <w:lang w:val="en-US"/>
        </w:rPr>
        <w:t>datorita</w:t>
      </w:r>
      <w:proofErr w:type="spellEnd"/>
      <w:r w:rsidR="008231EC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8231EC">
        <w:rPr>
          <w:rFonts w:ascii="Arial" w:hAnsi="Arial" w:cs="Arial"/>
          <w:sz w:val="28"/>
          <w:szCs w:val="28"/>
          <w:lang w:val="en-US"/>
        </w:rPr>
        <w:t>acestui</w:t>
      </w:r>
      <w:proofErr w:type="spellEnd"/>
      <w:r w:rsidR="008231EC">
        <w:rPr>
          <w:rFonts w:ascii="Arial" w:hAnsi="Arial" w:cs="Arial"/>
          <w:sz w:val="28"/>
          <w:szCs w:val="28"/>
          <w:lang w:val="en-US"/>
        </w:rPr>
        <w:t xml:space="preserve"> framework. </w:t>
      </w:r>
    </w:p>
    <w:p w14:paraId="337AE880" w14:textId="77777777" w:rsidR="009F408B" w:rsidRDefault="009F408B" w:rsidP="009F408B">
      <w:pPr>
        <w:rPr>
          <w:rFonts w:ascii="Arial" w:hAnsi="Arial" w:cs="Arial"/>
          <w:sz w:val="28"/>
          <w:szCs w:val="28"/>
          <w:lang w:val="en-US"/>
        </w:rPr>
      </w:pPr>
    </w:p>
    <w:p w14:paraId="4C3BF94C" w14:textId="6FA79B41" w:rsidR="008752BF" w:rsidRDefault="009F408B" w:rsidP="00454A17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Bean</w:t>
      </w:r>
      <w:r w:rsidR="00CC70F0">
        <w:rPr>
          <w:rFonts w:ascii="Arial" w:hAnsi="Arial" w:cs="Arial"/>
          <w:sz w:val="28"/>
          <w:szCs w:val="28"/>
          <w:lang w:val="en-US"/>
        </w:rPr>
        <w:t xml:space="preserve"> </w:t>
      </w:r>
      <w:r>
        <w:rPr>
          <w:rFonts w:ascii="Arial" w:hAnsi="Arial" w:cs="Arial"/>
          <w:sz w:val="28"/>
          <w:szCs w:val="28"/>
          <w:lang w:val="en-US"/>
        </w:rPr>
        <w:t>Utils</w:t>
      </w:r>
    </w:p>
    <w:p w14:paraId="0C9B9B5D" w14:textId="77777777" w:rsidR="0093716D" w:rsidRDefault="009F408B" w:rsidP="0093716D">
      <w:pPr>
        <w:ind w:firstLine="720"/>
        <w:rPr>
          <w:rFonts w:ascii="Arial" w:hAnsi="Arial" w:cs="Arial"/>
          <w:color w:val="000000"/>
          <w:sz w:val="28"/>
          <w:szCs w:val="28"/>
          <w:lang w:val="ro-RO"/>
        </w:rPr>
      </w:pPr>
      <w:r w:rsidRPr="009F408B">
        <w:rPr>
          <w:color w:val="5F6368"/>
          <w:sz w:val="18"/>
          <w:szCs w:val="18"/>
        </w:rPr>
        <w:br/>
      </w:r>
      <w:r w:rsidR="0093716D">
        <w:rPr>
          <w:rFonts w:ascii="Arial" w:hAnsi="Arial" w:cs="Arial"/>
          <w:color w:val="000000"/>
          <w:sz w:val="28"/>
          <w:szCs w:val="28"/>
          <w:lang w:val="ro-RO"/>
        </w:rPr>
        <w:t xml:space="preserve"> </w:t>
      </w:r>
      <w:r w:rsidR="0093716D">
        <w:rPr>
          <w:rFonts w:ascii="Arial" w:hAnsi="Arial" w:cs="Arial"/>
          <w:color w:val="000000"/>
          <w:sz w:val="28"/>
          <w:szCs w:val="28"/>
          <w:lang w:val="ro-RO"/>
        </w:rPr>
        <w:tab/>
      </w:r>
      <w:r w:rsidR="0093716D" w:rsidRPr="008E1519">
        <w:rPr>
          <w:rFonts w:ascii="Arial" w:hAnsi="Arial" w:cs="Arial"/>
          <w:color w:val="000000"/>
          <w:sz w:val="28"/>
          <w:szCs w:val="28"/>
          <w:lang w:val="ro-RO"/>
        </w:rPr>
        <w:t xml:space="preserve">Majoritatea dezvoltatorilor Java sunt obișnuiți să creeze clase Java care să fie conforme cu modelele de denumire </w:t>
      </w:r>
      <w:proofErr w:type="spellStart"/>
      <w:r w:rsidR="0093716D" w:rsidRPr="008E1519">
        <w:rPr>
          <w:rFonts w:ascii="Arial" w:hAnsi="Arial" w:cs="Arial"/>
          <w:color w:val="000000"/>
          <w:sz w:val="28"/>
          <w:szCs w:val="28"/>
          <w:lang w:val="ro-RO"/>
        </w:rPr>
        <w:t>JavaBeans</w:t>
      </w:r>
      <w:proofErr w:type="spellEnd"/>
      <w:r w:rsidR="0093716D" w:rsidRPr="008E1519">
        <w:rPr>
          <w:rFonts w:ascii="Arial" w:hAnsi="Arial" w:cs="Arial"/>
          <w:color w:val="000000"/>
          <w:sz w:val="28"/>
          <w:szCs w:val="28"/>
          <w:lang w:val="ro-RO"/>
        </w:rPr>
        <w:t xml:space="preserve"> pentru generatorii și setatorii de proprietăți. Este firesc să accesați direct aceste metode, folosind apeluri către metodele </w:t>
      </w:r>
      <w:proofErr w:type="spellStart"/>
      <w:r w:rsidR="0093716D" w:rsidRPr="008E1519">
        <w:rPr>
          <w:rFonts w:ascii="Arial" w:hAnsi="Arial" w:cs="Arial"/>
          <w:color w:val="000000"/>
          <w:sz w:val="28"/>
          <w:szCs w:val="28"/>
          <w:lang w:val="ro-RO"/>
        </w:rPr>
        <w:t>getXxx</w:t>
      </w:r>
      <w:proofErr w:type="spellEnd"/>
      <w:r w:rsidR="0093716D" w:rsidRPr="008E1519">
        <w:rPr>
          <w:rFonts w:ascii="Arial" w:hAnsi="Arial" w:cs="Arial"/>
          <w:color w:val="000000"/>
          <w:sz w:val="28"/>
          <w:szCs w:val="28"/>
          <w:lang w:val="ro-RO"/>
        </w:rPr>
        <w:t xml:space="preserve"> și </w:t>
      </w:r>
      <w:proofErr w:type="spellStart"/>
      <w:r w:rsidR="0093716D" w:rsidRPr="008E1519">
        <w:rPr>
          <w:rFonts w:ascii="Arial" w:hAnsi="Arial" w:cs="Arial"/>
          <w:color w:val="000000"/>
          <w:sz w:val="28"/>
          <w:szCs w:val="28"/>
          <w:lang w:val="ro-RO"/>
        </w:rPr>
        <w:t>setXxx</w:t>
      </w:r>
      <w:proofErr w:type="spellEnd"/>
      <w:r w:rsidR="0093716D" w:rsidRPr="008E1519">
        <w:rPr>
          <w:rFonts w:ascii="Arial" w:hAnsi="Arial" w:cs="Arial"/>
          <w:color w:val="000000"/>
          <w:sz w:val="28"/>
          <w:szCs w:val="28"/>
          <w:lang w:val="ro-RO"/>
        </w:rPr>
        <w:t xml:space="preserve"> corespunzătoare. </w:t>
      </w:r>
      <w:r w:rsidR="0093716D">
        <w:rPr>
          <w:rFonts w:ascii="Arial" w:hAnsi="Arial" w:cs="Arial"/>
          <w:color w:val="000000"/>
          <w:sz w:val="28"/>
          <w:szCs w:val="28"/>
          <w:lang w:val="ro-RO"/>
        </w:rPr>
        <w:t xml:space="preserve"> </w:t>
      </w:r>
    </w:p>
    <w:p w14:paraId="53417524" w14:textId="77777777" w:rsidR="0093716D" w:rsidRDefault="0093716D" w:rsidP="0093716D">
      <w:pPr>
        <w:ind w:firstLine="720"/>
        <w:rPr>
          <w:rFonts w:ascii="Arial" w:hAnsi="Arial" w:cs="Arial"/>
          <w:color w:val="000000"/>
          <w:sz w:val="28"/>
          <w:szCs w:val="28"/>
          <w:lang w:val="ro-RO"/>
        </w:rPr>
      </w:pPr>
    </w:p>
    <w:p w14:paraId="5BD3A3F2" w14:textId="1A7FF531" w:rsidR="0093716D" w:rsidRDefault="0093716D" w:rsidP="0093716D">
      <w:pPr>
        <w:ind w:firstLine="720"/>
        <w:rPr>
          <w:rFonts w:ascii="Arial" w:hAnsi="Arial" w:cs="Arial"/>
          <w:color w:val="000000"/>
          <w:sz w:val="28"/>
          <w:szCs w:val="28"/>
          <w:lang w:val="ro-RO"/>
        </w:rPr>
      </w:pPr>
      <w:r w:rsidRPr="008E1519">
        <w:rPr>
          <w:rFonts w:ascii="Arial" w:hAnsi="Arial" w:cs="Arial"/>
          <w:color w:val="000000"/>
          <w:sz w:val="28"/>
          <w:szCs w:val="28"/>
          <w:lang w:val="ro-RO"/>
        </w:rPr>
        <w:t xml:space="preserve">Cu toate acestea, există unele ocazii în care este necesar accesul dinamic la proprietățile obiectelor Java (fără cunoștințe compilate despre metodele de recuperare și setare a proprietăților) Exemple de cazuri de utilizare includ: Construirea de limbaje de </w:t>
      </w:r>
      <w:proofErr w:type="spellStart"/>
      <w:r w:rsidRPr="008E1519">
        <w:rPr>
          <w:rFonts w:ascii="Arial" w:hAnsi="Arial" w:cs="Arial"/>
          <w:color w:val="000000"/>
          <w:sz w:val="28"/>
          <w:szCs w:val="28"/>
          <w:lang w:val="ro-RO"/>
        </w:rPr>
        <w:t>scriptare</w:t>
      </w:r>
      <w:proofErr w:type="spellEnd"/>
      <w:r w:rsidRPr="008E1519">
        <w:rPr>
          <w:rFonts w:ascii="Arial" w:hAnsi="Arial" w:cs="Arial"/>
          <w:color w:val="000000"/>
          <w:sz w:val="28"/>
          <w:szCs w:val="28"/>
          <w:lang w:val="ro-RO"/>
        </w:rPr>
        <w:t xml:space="preserve"> care interacționează cu modelul de obiect Java (cum ar fi </w:t>
      </w:r>
      <w:proofErr w:type="spellStart"/>
      <w:r w:rsidRPr="008E1519">
        <w:rPr>
          <w:rFonts w:ascii="Arial" w:hAnsi="Arial" w:cs="Arial"/>
          <w:color w:val="000000"/>
          <w:sz w:val="28"/>
          <w:szCs w:val="28"/>
          <w:lang w:val="ro-RO"/>
        </w:rPr>
        <w:t>Bean</w:t>
      </w:r>
      <w:proofErr w:type="spellEnd"/>
      <w:r w:rsidRPr="008E1519">
        <w:rPr>
          <w:rFonts w:ascii="Arial" w:hAnsi="Arial" w:cs="Arial"/>
          <w:color w:val="000000"/>
          <w:sz w:val="28"/>
          <w:szCs w:val="28"/>
          <w:lang w:val="ro-RO"/>
        </w:rPr>
        <w:t xml:space="preserve"> </w:t>
      </w:r>
      <w:proofErr w:type="spellStart"/>
      <w:r w:rsidRPr="008E1519">
        <w:rPr>
          <w:rFonts w:ascii="Arial" w:hAnsi="Arial" w:cs="Arial"/>
          <w:color w:val="000000"/>
          <w:sz w:val="28"/>
          <w:szCs w:val="28"/>
          <w:lang w:val="ro-RO"/>
        </w:rPr>
        <w:t>Scripting</w:t>
      </w:r>
      <w:proofErr w:type="spellEnd"/>
      <w:r w:rsidRPr="008E1519">
        <w:rPr>
          <w:rFonts w:ascii="Arial" w:hAnsi="Arial" w:cs="Arial"/>
          <w:color w:val="000000"/>
          <w:sz w:val="28"/>
          <w:szCs w:val="28"/>
          <w:lang w:val="ro-RO"/>
        </w:rPr>
        <w:t xml:space="preserve"> Framework) , construirea de procesoare de limbaj de șabloane pentru prezentarea web și utilizări similare (cum ar fi JSP sau </w:t>
      </w:r>
      <w:proofErr w:type="spellStart"/>
      <w:r w:rsidRPr="008E1519">
        <w:rPr>
          <w:rFonts w:ascii="Arial" w:hAnsi="Arial" w:cs="Arial"/>
          <w:color w:val="000000"/>
          <w:sz w:val="28"/>
          <w:szCs w:val="28"/>
          <w:lang w:val="ro-RO"/>
        </w:rPr>
        <w:t>Velocity</w:t>
      </w:r>
      <w:proofErr w:type="spellEnd"/>
      <w:r w:rsidRPr="008E1519">
        <w:rPr>
          <w:rFonts w:ascii="Arial" w:hAnsi="Arial" w:cs="Arial"/>
          <w:color w:val="000000"/>
          <w:sz w:val="28"/>
          <w:szCs w:val="28"/>
          <w:lang w:val="ro-RO"/>
        </w:rPr>
        <w:t>), etc.</w:t>
      </w:r>
    </w:p>
    <w:p w14:paraId="39EE1053" w14:textId="77777777" w:rsidR="008231EC" w:rsidRPr="008E1519" w:rsidRDefault="008231EC" w:rsidP="0093716D">
      <w:pPr>
        <w:ind w:firstLine="720"/>
        <w:rPr>
          <w:rFonts w:ascii="Arial" w:hAnsi="Arial" w:cs="Arial"/>
          <w:color w:val="000000"/>
          <w:sz w:val="28"/>
          <w:szCs w:val="28"/>
        </w:rPr>
      </w:pPr>
    </w:p>
    <w:p w14:paraId="6F070CF1" w14:textId="77777777" w:rsidR="008231EC" w:rsidRDefault="008231EC" w:rsidP="008231EC">
      <w:pPr>
        <w:ind w:firstLine="720"/>
        <w:rPr>
          <w:rFonts w:ascii="Arial" w:hAnsi="Arial" w:cs="Arial"/>
          <w:b/>
          <w:bCs/>
          <w:sz w:val="28"/>
          <w:szCs w:val="28"/>
          <w:lang w:val="en-US"/>
        </w:rPr>
      </w:pPr>
      <w:r w:rsidRPr="00D77340">
        <w:rPr>
          <w:rFonts w:ascii="Arial" w:hAnsi="Arial" w:cs="Arial"/>
          <w:b/>
          <w:bCs/>
          <w:sz w:val="28"/>
          <w:szCs w:val="28"/>
          <w:lang w:val="en-US"/>
        </w:rPr>
        <w:t xml:space="preserve">In </w:t>
      </w:r>
      <w:proofErr w:type="spellStart"/>
      <w:r w:rsidRPr="00D77340">
        <w:rPr>
          <w:rFonts w:ascii="Arial" w:hAnsi="Arial" w:cs="Arial"/>
          <w:b/>
          <w:bCs/>
          <w:sz w:val="28"/>
          <w:szCs w:val="28"/>
          <w:lang w:val="en-US"/>
        </w:rPr>
        <w:t>proiect</w:t>
      </w:r>
      <w:proofErr w:type="spellEnd"/>
      <w:r w:rsidRPr="00D77340">
        <w:rPr>
          <w:rFonts w:ascii="Arial" w:hAnsi="Arial" w:cs="Arial"/>
          <w:b/>
          <w:bCs/>
          <w:sz w:val="28"/>
          <w:szCs w:val="28"/>
          <w:lang w:val="en-US"/>
        </w:rPr>
        <w:t>:</w:t>
      </w: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7C887867" w14:textId="26EEB23A" w:rsidR="008231EC" w:rsidRDefault="008231EC" w:rsidP="008231EC">
      <w:pPr>
        <w:ind w:firstLine="720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Framework-ul Bean utils ne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ajuta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la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manipularea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dinamica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gramStart"/>
      <w:r>
        <w:rPr>
          <w:rFonts w:ascii="Arial" w:hAnsi="Arial" w:cs="Arial"/>
          <w:sz w:val="28"/>
          <w:szCs w:val="28"/>
          <w:lang w:val="en-US"/>
        </w:rPr>
        <w:t>a</w:t>
      </w:r>
      <w:proofErr w:type="gram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entitatilor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create de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catre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Hibernate ORM in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formulare</w:t>
      </w:r>
      <w:proofErr w:type="spellEnd"/>
      <w:r>
        <w:rPr>
          <w:rFonts w:ascii="Arial" w:hAnsi="Arial" w:cs="Arial"/>
          <w:sz w:val="28"/>
          <w:szCs w:val="28"/>
          <w:lang w:val="en-US"/>
        </w:rPr>
        <w:t>.</w:t>
      </w:r>
    </w:p>
    <w:p w14:paraId="2E3830A4" w14:textId="3CAEC7B0" w:rsidR="00F37856" w:rsidRDefault="00F37856" w:rsidP="008231EC">
      <w:pPr>
        <w:ind w:firstLine="720"/>
        <w:rPr>
          <w:rFonts w:ascii="Arial" w:hAnsi="Arial" w:cs="Arial"/>
          <w:sz w:val="28"/>
          <w:szCs w:val="28"/>
          <w:lang w:val="en-US"/>
        </w:rPr>
      </w:pPr>
    </w:p>
    <w:p w14:paraId="182F890D" w14:textId="72A97097" w:rsidR="00F37856" w:rsidRDefault="00F37856" w:rsidP="008231EC">
      <w:pPr>
        <w:ind w:firstLine="720"/>
        <w:rPr>
          <w:rFonts w:ascii="Arial" w:hAnsi="Arial" w:cs="Arial"/>
          <w:sz w:val="28"/>
          <w:szCs w:val="28"/>
          <w:lang w:val="en-US"/>
        </w:rPr>
      </w:pPr>
    </w:p>
    <w:p w14:paraId="69514BE3" w14:textId="77AB3087" w:rsidR="00F37856" w:rsidRPr="006A416B" w:rsidRDefault="00F37856" w:rsidP="008231EC">
      <w:pPr>
        <w:ind w:firstLine="720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Script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creearea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tabelelor</w:t>
      </w:r>
      <w:proofErr w:type="spellEnd"/>
      <w:r>
        <w:rPr>
          <w:rFonts w:ascii="Arial" w:hAnsi="Arial" w:cs="Arial"/>
          <w:sz w:val="28"/>
          <w:szCs w:val="28"/>
          <w:lang w:val="en-US"/>
        </w:rPr>
        <w:t>:</w:t>
      </w:r>
    </w:p>
    <w:p w14:paraId="742B7403" w14:textId="61455786" w:rsidR="009F408B" w:rsidRPr="0093716D" w:rsidRDefault="009F408B" w:rsidP="00454A17">
      <w:pPr>
        <w:rPr>
          <w:color w:val="000000"/>
          <w:sz w:val="27"/>
          <w:szCs w:val="27"/>
          <w:lang w:val="ro-RO"/>
        </w:rPr>
      </w:pPr>
    </w:p>
    <w:p w14:paraId="38F29AF6" w14:textId="77777777" w:rsidR="00F37856" w:rsidRDefault="009F408B" w:rsidP="009F408B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hAnsi="Courier New" w:cs="Courier New"/>
          <w:color w:val="E06C75"/>
          <w:sz w:val="20"/>
          <w:szCs w:val="20"/>
        </w:rPr>
      </w:pP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create table if not exists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>ComponentType</w:t>
      </w:r>
      <w:r w:rsidRPr="009F408B">
        <w:rPr>
          <w:rFonts w:ascii="Courier New" w:hAnsi="Courier New" w:cs="Courier New"/>
          <w:color w:val="E5C07B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id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auto_increment</w:t>
      </w:r>
      <w:r w:rsidRPr="009F408B">
        <w:rPr>
          <w:rFonts w:ascii="Courier New" w:hAnsi="Courier New" w:cs="Courier New"/>
          <w:color w:val="C678DD"/>
          <w:sz w:val="20"/>
          <w:szCs w:val="20"/>
        </w:rPr>
        <w:br/>
        <w:t xml:space="preserve">      primary key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den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varchar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D19A66"/>
          <w:sz w:val="20"/>
          <w:szCs w:val="20"/>
        </w:rPr>
        <w:t>50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null</w:t>
      </w:r>
      <w:r w:rsidRPr="009F408B">
        <w:rPr>
          <w:rFonts w:ascii="Courier New" w:hAnsi="Courier New" w:cs="Courier New"/>
          <w:color w:val="C678DD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t>);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create table if not exists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>Component</w:t>
      </w:r>
      <w:r w:rsidRPr="009F408B">
        <w:rPr>
          <w:rFonts w:ascii="Courier New" w:hAnsi="Courier New" w:cs="Courier New"/>
          <w:color w:val="E5C07B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id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auto_increment</w:t>
      </w:r>
      <w:r w:rsidRPr="009F408B">
        <w:rPr>
          <w:rFonts w:ascii="Courier New" w:hAnsi="Courier New" w:cs="Courier New"/>
          <w:color w:val="C678DD"/>
          <w:sz w:val="20"/>
          <w:szCs w:val="20"/>
        </w:rPr>
        <w:br/>
        <w:t xml:space="preserve">      primary key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den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varchar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D19A66"/>
          <w:sz w:val="20"/>
          <w:szCs w:val="20"/>
        </w:rPr>
        <w:t>50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price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type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maker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varchar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D19A66"/>
          <w:sz w:val="20"/>
          <w:szCs w:val="20"/>
        </w:rPr>
        <w:t>50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warranty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stock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constraint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Component_ibfk_1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foreign key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type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references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 xml:space="preserve">ComponentType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id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)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>);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create index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type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on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 xml:space="preserve">Component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type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);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create table if not exists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>ComponentSpecification</w:t>
      </w:r>
      <w:r w:rsidRPr="009F408B">
        <w:rPr>
          <w:rFonts w:ascii="Courier New" w:hAnsi="Courier New" w:cs="Courier New"/>
          <w:color w:val="E5C07B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id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auto_increment</w:t>
      </w:r>
      <w:r w:rsidRPr="009F408B">
        <w:rPr>
          <w:rFonts w:ascii="Courier New" w:hAnsi="Courier New" w:cs="Courier New"/>
          <w:color w:val="C678DD"/>
          <w:sz w:val="20"/>
          <w:szCs w:val="20"/>
        </w:rPr>
        <w:br/>
        <w:t xml:space="preserve">      primary key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den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varchar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D19A66"/>
          <w:sz w:val="20"/>
          <w:szCs w:val="20"/>
        </w:rPr>
        <w:t>50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content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varchar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D19A66"/>
          <w:sz w:val="20"/>
          <w:szCs w:val="20"/>
        </w:rPr>
        <w:t>255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component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constraint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ComponentSpecification_ibfk_1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foreign key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component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references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 xml:space="preserve">Component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id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)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>);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lastRenderedPageBreak/>
        <w:br/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create index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component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on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 xml:space="preserve">ComponentSpecification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component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);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create table if not exists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>Permission</w:t>
      </w:r>
      <w:r w:rsidRPr="009F408B">
        <w:rPr>
          <w:rFonts w:ascii="Courier New" w:hAnsi="Courier New" w:cs="Courier New"/>
          <w:color w:val="E5C07B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id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auto_increment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role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name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varchar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D19A66"/>
          <w:sz w:val="20"/>
          <w:szCs w:val="20"/>
        </w:rPr>
        <w:t>255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action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varchar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D19A66"/>
          <w:sz w:val="20"/>
          <w:szCs w:val="20"/>
        </w:rPr>
        <w:t>255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constraint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Permission_id_uindex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unique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id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)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>);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alter table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>Permission</w:t>
      </w:r>
      <w:r w:rsidRPr="009F408B">
        <w:rPr>
          <w:rFonts w:ascii="Courier New" w:hAnsi="Courier New" w:cs="Courier New"/>
          <w:color w:val="E5C07B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add primary key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id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);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create table if not exists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>UserContact</w:t>
      </w:r>
      <w:r w:rsidRPr="009F408B">
        <w:rPr>
          <w:rFonts w:ascii="Courier New" w:hAnsi="Courier New" w:cs="Courier New"/>
          <w:color w:val="E5C07B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id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auto_increment</w:t>
      </w:r>
      <w:r w:rsidRPr="009F408B">
        <w:rPr>
          <w:rFonts w:ascii="Courier New" w:hAnsi="Courier New" w:cs="Courier New"/>
          <w:color w:val="C678DD"/>
          <w:sz w:val="20"/>
          <w:szCs w:val="20"/>
        </w:rPr>
        <w:br/>
        <w:t xml:space="preserve">      primary key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phone_no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email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varchar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D19A66"/>
          <w:sz w:val="20"/>
          <w:szCs w:val="20"/>
        </w:rPr>
        <w:t>50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address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varchar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D19A66"/>
          <w:sz w:val="20"/>
          <w:szCs w:val="20"/>
        </w:rPr>
        <w:t>50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city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varchar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D19A66"/>
          <w:sz w:val="20"/>
          <w:szCs w:val="20"/>
        </w:rPr>
        <w:t>50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country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varchar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D19A66"/>
          <w:sz w:val="20"/>
          <w:szCs w:val="20"/>
        </w:rPr>
        <w:t>50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null</w:t>
      </w:r>
      <w:r w:rsidRPr="009F408B">
        <w:rPr>
          <w:rFonts w:ascii="Courier New" w:hAnsi="Courier New" w:cs="Courier New"/>
          <w:color w:val="C678DD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t>);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create table if not exists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>UserRole</w:t>
      </w:r>
      <w:r w:rsidRPr="009F408B">
        <w:rPr>
          <w:rFonts w:ascii="Courier New" w:hAnsi="Courier New" w:cs="Courier New"/>
          <w:color w:val="E5C07B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id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auto_increment</w:t>
      </w:r>
      <w:r w:rsidRPr="009F408B">
        <w:rPr>
          <w:rFonts w:ascii="Courier New" w:hAnsi="Courier New" w:cs="Courier New"/>
          <w:color w:val="C678DD"/>
          <w:sz w:val="20"/>
          <w:szCs w:val="20"/>
        </w:rPr>
        <w:br/>
        <w:t xml:space="preserve">      primary key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name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varchar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D19A66"/>
          <w:sz w:val="20"/>
          <w:szCs w:val="20"/>
        </w:rPr>
        <w:t>50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permissions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constraint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UserRole_Permission_role_fk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foreign key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permissions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references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 xml:space="preserve">Permission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role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)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>);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alter table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>Permission</w:t>
      </w:r>
      <w:r w:rsidRPr="009F408B">
        <w:rPr>
          <w:rFonts w:ascii="Courier New" w:hAnsi="Courier New" w:cs="Courier New"/>
          <w:color w:val="E5C07B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add constraint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Permission_UserRole_id_fk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foreign key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role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references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 xml:space="preserve">UserRole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id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);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create table if not exists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>User</w:t>
      </w:r>
      <w:r w:rsidRPr="009F408B">
        <w:rPr>
          <w:rFonts w:ascii="Courier New" w:hAnsi="Courier New" w:cs="Courier New"/>
          <w:color w:val="E5C07B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id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auto_increment</w:t>
      </w:r>
      <w:r w:rsidRPr="009F408B">
        <w:rPr>
          <w:rFonts w:ascii="Courier New" w:hAnsi="Courier New" w:cs="Courier New"/>
          <w:color w:val="C678DD"/>
          <w:sz w:val="20"/>
          <w:szCs w:val="20"/>
        </w:rPr>
        <w:br/>
        <w:t xml:space="preserve">      primary key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roleid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name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varchar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D19A66"/>
          <w:sz w:val="20"/>
          <w:szCs w:val="20"/>
        </w:rPr>
        <w:t>50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password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varchar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D19A66"/>
          <w:sz w:val="20"/>
          <w:szCs w:val="20"/>
        </w:rPr>
        <w:t>50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last_name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varchar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D19A66"/>
          <w:sz w:val="20"/>
          <w:szCs w:val="20"/>
        </w:rPr>
        <w:t>50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contact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constraint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User_ibfk_1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foreign key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roleid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references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 xml:space="preserve">UserRole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id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),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constraint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User_ibfk_2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foreign key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contact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references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 xml:space="preserve">UserContact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id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)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>);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C678DD"/>
          <w:sz w:val="20"/>
          <w:szCs w:val="20"/>
        </w:rPr>
        <w:lastRenderedPageBreak/>
        <w:t xml:space="preserve">create table if not exists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>Log</w:t>
      </w:r>
      <w:r w:rsidRPr="009F408B">
        <w:rPr>
          <w:rFonts w:ascii="Courier New" w:hAnsi="Courier New" w:cs="Courier New"/>
          <w:color w:val="E5C07B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id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auto_increment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user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action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varchar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D19A66"/>
          <w:sz w:val="20"/>
          <w:szCs w:val="20"/>
        </w:rPr>
        <w:t>255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date_a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datetime 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page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varchar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D19A66"/>
          <w:sz w:val="20"/>
          <w:szCs w:val="20"/>
        </w:rPr>
        <w:t>255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constraint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Log_id_uindex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unique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id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),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constraint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Log_User_id_fk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foreign key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user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references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 xml:space="preserve">User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id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)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>);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alter table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>Log</w:t>
      </w:r>
      <w:r w:rsidRPr="009F408B">
        <w:rPr>
          <w:rFonts w:ascii="Courier New" w:hAnsi="Courier New" w:cs="Courier New"/>
          <w:color w:val="E5C07B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add primary key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id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);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create table if not exists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>PurchaseOrder</w:t>
      </w:r>
      <w:r w:rsidRPr="009F408B">
        <w:rPr>
          <w:rFonts w:ascii="Courier New" w:hAnsi="Courier New" w:cs="Courier New"/>
          <w:color w:val="E5C07B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id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auto_increment</w:t>
      </w:r>
      <w:r w:rsidRPr="009F408B">
        <w:rPr>
          <w:rFonts w:ascii="Courier New" w:hAnsi="Courier New" w:cs="Courier New"/>
          <w:color w:val="C678DD"/>
          <w:sz w:val="20"/>
          <w:szCs w:val="20"/>
        </w:rPr>
        <w:br/>
        <w:t xml:space="preserve">      primary key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buyer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order_date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datetime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D19A66"/>
          <w:sz w:val="20"/>
          <w:szCs w:val="20"/>
        </w:rPr>
        <w:t>6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seller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constraint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PurchaseOrder_User_id_fk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foreign key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seller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references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 xml:space="preserve">User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id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),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constraint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PurchaseOrder_ibfk_1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foreign key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buyer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references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 xml:space="preserve">User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id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)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>);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create index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buyer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on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 xml:space="preserve">PurchaseOrder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buyer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);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create table if not exists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>PurchaseOrderItem</w:t>
      </w:r>
      <w:r w:rsidRPr="009F408B">
        <w:rPr>
          <w:rFonts w:ascii="Courier New" w:hAnsi="Courier New" w:cs="Courier New"/>
          <w:color w:val="E5C07B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id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auto_increment</w:t>
      </w:r>
      <w:r w:rsidRPr="009F408B">
        <w:rPr>
          <w:rFonts w:ascii="Courier New" w:hAnsi="Courier New" w:cs="Courier New"/>
          <w:color w:val="C678DD"/>
          <w:sz w:val="20"/>
          <w:szCs w:val="20"/>
        </w:rPr>
        <w:br/>
        <w:t xml:space="preserve">      primary key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order_id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E06C75"/>
          <w:sz w:val="20"/>
          <w:szCs w:val="20"/>
        </w:rPr>
        <w:t xml:space="preserve">component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>int null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constraint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PurchaseOrderItem_ibfk_1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foreign key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component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references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 xml:space="preserve">Component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id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),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constraint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PurchaseOrderItem_ibfk_2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foreign key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order_id</w:t>
      </w:r>
      <w:r w:rsidRPr="009F408B">
        <w:rPr>
          <w:rFonts w:ascii="Courier New" w:hAnsi="Courier New" w:cs="Courier New"/>
          <w:color w:val="ABB2BF"/>
          <w:sz w:val="20"/>
          <w:szCs w:val="20"/>
        </w:rPr>
        <w:t xml:space="preserve">)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references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 xml:space="preserve">PurchaseOrder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id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)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>);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create index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component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on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 xml:space="preserve">PurchaseOrderItem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component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);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create index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contact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on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 xml:space="preserve">User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contact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);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create index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roleid</w:t>
      </w:r>
      <w:r w:rsidRPr="009F408B">
        <w:rPr>
          <w:rFonts w:ascii="Courier New" w:hAnsi="Courier New" w:cs="Courier New"/>
          <w:color w:val="ABB2BF"/>
          <w:sz w:val="20"/>
          <w:szCs w:val="20"/>
        </w:rPr>
        <w:br/>
        <w:t xml:space="preserve">   </w:t>
      </w:r>
      <w:r w:rsidRPr="009F408B">
        <w:rPr>
          <w:rFonts w:ascii="Courier New" w:hAnsi="Courier New" w:cs="Courier New"/>
          <w:color w:val="C678DD"/>
          <w:sz w:val="20"/>
          <w:szCs w:val="20"/>
        </w:rPr>
        <w:t xml:space="preserve">on </w:t>
      </w:r>
      <w:r w:rsidRPr="009F408B">
        <w:rPr>
          <w:rFonts w:ascii="Courier New" w:hAnsi="Courier New" w:cs="Courier New"/>
          <w:color w:val="E5C07B"/>
          <w:sz w:val="20"/>
          <w:szCs w:val="20"/>
        </w:rPr>
        <w:t xml:space="preserve">User 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(</w:t>
      </w:r>
      <w:r w:rsidRPr="009F408B">
        <w:rPr>
          <w:rFonts w:ascii="Courier New" w:hAnsi="Courier New" w:cs="Courier New"/>
          <w:color w:val="E06C75"/>
          <w:sz w:val="20"/>
          <w:szCs w:val="20"/>
        </w:rPr>
        <w:t>rol</w:t>
      </w:r>
    </w:p>
    <w:p w14:paraId="5888FE25" w14:textId="1A8AA417" w:rsidR="00F37856" w:rsidRPr="009F408B" w:rsidRDefault="009F408B" w:rsidP="009F408B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hAnsi="Courier New" w:cs="Courier New"/>
          <w:color w:val="ABB2BF"/>
          <w:sz w:val="20"/>
          <w:szCs w:val="20"/>
        </w:rPr>
      </w:pPr>
      <w:r w:rsidRPr="009F408B">
        <w:rPr>
          <w:rFonts w:ascii="Courier New" w:hAnsi="Courier New" w:cs="Courier New"/>
          <w:color w:val="E06C75"/>
          <w:sz w:val="20"/>
          <w:szCs w:val="20"/>
        </w:rPr>
        <w:t>eid</w:t>
      </w:r>
      <w:r w:rsidRPr="009F408B">
        <w:rPr>
          <w:rFonts w:ascii="Courier New" w:hAnsi="Courier New" w:cs="Courier New"/>
          <w:color w:val="ABB2BF"/>
          <w:sz w:val="20"/>
          <w:szCs w:val="20"/>
        </w:rPr>
        <w:t>);</w:t>
      </w:r>
    </w:p>
    <w:p w14:paraId="65797AE6" w14:textId="006CC08C" w:rsidR="00F37856" w:rsidRDefault="00F37856" w:rsidP="00454A17">
      <w:pPr>
        <w:rPr>
          <w:rFonts w:ascii="Arial" w:hAnsi="Arial" w:cs="Arial"/>
          <w:sz w:val="28"/>
          <w:szCs w:val="28"/>
          <w:lang w:val="en-US"/>
        </w:rPr>
      </w:pPr>
    </w:p>
    <w:p w14:paraId="6802578F" w14:textId="22E4835E" w:rsidR="00F37856" w:rsidRDefault="00F37856" w:rsidP="00454A17">
      <w:pPr>
        <w:rPr>
          <w:rFonts w:ascii="Arial" w:hAnsi="Arial" w:cs="Arial"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lastRenderedPageBreak/>
        <w:t>Nivelul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fizic</w:t>
      </w:r>
      <w:proofErr w:type="spellEnd"/>
      <w:r>
        <w:rPr>
          <w:rFonts w:ascii="Arial" w:hAnsi="Arial" w:cs="Arial"/>
          <w:sz w:val="28"/>
          <w:szCs w:val="28"/>
          <w:lang w:val="en-US"/>
        </w:rPr>
        <w:t>:</w:t>
      </w:r>
    </w:p>
    <w:p w14:paraId="5BD81E6E" w14:textId="77777777" w:rsidR="00F37856" w:rsidRDefault="00F37856" w:rsidP="00454A17">
      <w:pPr>
        <w:rPr>
          <w:rFonts w:ascii="Arial" w:hAnsi="Arial" w:cs="Arial"/>
          <w:sz w:val="28"/>
          <w:szCs w:val="28"/>
          <w:lang w:val="en-US"/>
        </w:rPr>
      </w:pPr>
    </w:p>
    <w:p w14:paraId="7DF29E27" w14:textId="0D144FBC" w:rsidR="009F408B" w:rsidRDefault="00F10BA3" w:rsidP="00454A17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1B53ACE6" wp14:editId="698A59CF">
            <wp:extent cx="4688602" cy="7173212"/>
            <wp:effectExtent l="0" t="0" r="0" b="254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543" cy="718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96BE" w14:textId="77777777" w:rsidR="00F37856" w:rsidRDefault="00F37856" w:rsidP="00454A17">
      <w:pPr>
        <w:rPr>
          <w:rFonts w:ascii="Arial" w:hAnsi="Arial" w:cs="Arial"/>
          <w:sz w:val="28"/>
          <w:szCs w:val="28"/>
          <w:lang w:val="en-US"/>
        </w:rPr>
      </w:pPr>
    </w:p>
    <w:p w14:paraId="180A8735" w14:textId="77777777" w:rsidR="00F37856" w:rsidRDefault="00F37856" w:rsidP="000156B7">
      <w:pPr>
        <w:rPr>
          <w:color w:val="FF0000"/>
          <w:sz w:val="28"/>
          <w:szCs w:val="28"/>
          <w:u w:val="single"/>
        </w:rPr>
      </w:pPr>
    </w:p>
    <w:p w14:paraId="1038F501" w14:textId="77777777" w:rsidR="000156B7" w:rsidRDefault="000156B7" w:rsidP="000156B7">
      <w:pPr>
        <w:rPr>
          <w:i/>
          <w:iCs/>
          <w:color w:val="70AD47" w:themeColor="accent6"/>
          <w:sz w:val="28"/>
          <w:szCs w:val="28"/>
        </w:rPr>
      </w:pPr>
    </w:p>
    <w:p w14:paraId="398CE48A" w14:textId="77777777" w:rsidR="00F37856" w:rsidRDefault="00F37856" w:rsidP="000156B7">
      <w:pPr>
        <w:rPr>
          <w:sz w:val="28"/>
          <w:szCs w:val="28"/>
        </w:rPr>
      </w:pPr>
    </w:p>
    <w:p w14:paraId="741BE3FA" w14:textId="61E59F11" w:rsidR="000156B7" w:rsidRDefault="000156B7" w:rsidP="000156B7">
      <w:pPr>
        <w:rPr>
          <w:ins w:id="0" w:author="Tudorache Leonard Valentin" w:date="2021-01-12T14:15:00Z"/>
          <w:sz w:val="28"/>
          <w:szCs w:val="28"/>
        </w:rPr>
      </w:pPr>
      <w:del w:id="1" w:author="Tudorache Leonard Valentin" w:date="2021-01-12T14:15:00Z">
        <w:r w:rsidDel="000B62B7">
          <w:rPr>
            <w:sz w:val="28"/>
            <w:szCs w:val="28"/>
          </w:rPr>
          <w:delText>MLD</w:delText>
        </w:r>
      </w:del>
      <w:proofErr w:type="spellStart"/>
      <w:ins w:id="2" w:author="Tudorache Leonard Valentin" w:date="2021-01-12T14:15:00Z">
        <w:r w:rsidR="000B62B7">
          <w:rPr>
            <w:sz w:val="28"/>
            <w:szCs w:val="28"/>
            <w:lang w:val="en-US"/>
          </w:rPr>
          <w:t>Proiectarea</w:t>
        </w:r>
        <w:proofErr w:type="spellEnd"/>
        <w:r w:rsidR="000B62B7">
          <w:rPr>
            <w:sz w:val="28"/>
            <w:szCs w:val="28"/>
            <w:lang w:val="en-US"/>
          </w:rPr>
          <w:t xml:space="preserve"> la </w:t>
        </w:r>
        <w:proofErr w:type="spellStart"/>
        <w:r w:rsidR="000B62B7">
          <w:rPr>
            <w:sz w:val="28"/>
            <w:szCs w:val="28"/>
            <w:lang w:val="en-US"/>
          </w:rPr>
          <w:t>nivel</w:t>
        </w:r>
        <w:proofErr w:type="spellEnd"/>
        <w:r w:rsidR="000B62B7">
          <w:rPr>
            <w:sz w:val="28"/>
            <w:szCs w:val="28"/>
            <w:lang w:val="en-US"/>
          </w:rPr>
          <w:t xml:space="preserve"> logic</w:t>
        </w:r>
      </w:ins>
      <w:r>
        <w:rPr>
          <w:sz w:val="28"/>
          <w:szCs w:val="28"/>
        </w:rPr>
        <w:t xml:space="preserve">: </w:t>
      </w:r>
    </w:p>
    <w:p w14:paraId="02B33C39" w14:textId="77777777" w:rsidR="000B62B7" w:rsidRDefault="000B62B7" w:rsidP="000156B7">
      <w:pPr>
        <w:rPr>
          <w:sz w:val="28"/>
          <w:szCs w:val="28"/>
        </w:rPr>
      </w:pPr>
    </w:p>
    <w:p w14:paraId="6D05EBFF" w14:textId="77777777" w:rsidR="000156B7" w:rsidRDefault="000156B7" w:rsidP="000156B7">
      <w:pPr>
        <w:rPr>
          <w:sz w:val="28"/>
          <w:szCs w:val="28"/>
        </w:rPr>
      </w:pPr>
      <w:r>
        <w:rPr>
          <w:sz w:val="28"/>
          <w:szCs w:val="28"/>
        </w:rPr>
        <w:t>User[</w:t>
      </w:r>
      <w:r>
        <w:rPr>
          <w:color w:val="C00000"/>
          <w:sz w:val="28"/>
          <w:szCs w:val="28"/>
          <w:u w:val="single"/>
        </w:rPr>
        <w:t>id</w:t>
      </w:r>
      <w:r>
        <w:rPr>
          <w:sz w:val="28"/>
          <w:szCs w:val="28"/>
        </w:rPr>
        <w:t>,</w:t>
      </w:r>
      <w:r w:rsidRPr="001502D8">
        <w:rPr>
          <w:i/>
          <w:iCs/>
          <w:color w:val="70AD47" w:themeColor="accent6"/>
          <w:sz w:val="28"/>
          <w:szCs w:val="28"/>
        </w:rPr>
        <w:t xml:space="preserve"> </w:t>
      </w:r>
      <w:r>
        <w:rPr>
          <w:i/>
          <w:iCs/>
          <w:color w:val="70AD47" w:themeColor="accent6"/>
          <w:sz w:val="28"/>
          <w:szCs w:val="28"/>
        </w:rPr>
        <w:t>roleid</w:t>
      </w:r>
      <w:r>
        <w:rPr>
          <w:sz w:val="28"/>
          <w:szCs w:val="28"/>
        </w:rPr>
        <w:t>, name , last_name</w:t>
      </w:r>
      <w:r>
        <w:rPr>
          <w:sz w:val="28"/>
          <w:szCs w:val="28"/>
          <w:lang w:val="en-US"/>
        </w:rPr>
        <w:t>, password</w:t>
      </w:r>
      <w:r>
        <w:rPr>
          <w:sz w:val="28"/>
          <w:szCs w:val="28"/>
        </w:rPr>
        <w:t>]</w:t>
      </w:r>
    </w:p>
    <w:p w14:paraId="173B9159" w14:textId="77777777" w:rsidR="000156B7" w:rsidRDefault="000156B7" w:rsidP="000156B7">
      <w:pPr>
        <w:rPr>
          <w:sz w:val="28"/>
          <w:szCs w:val="28"/>
        </w:rPr>
      </w:pPr>
      <w:r>
        <w:rPr>
          <w:sz w:val="28"/>
          <w:szCs w:val="28"/>
        </w:rPr>
        <w:t>UserContact[</w:t>
      </w:r>
      <w:r w:rsidRPr="00AB4A6F">
        <w:rPr>
          <w:color w:val="70AD47" w:themeColor="accent6"/>
          <w:sz w:val="28"/>
          <w:szCs w:val="28"/>
        </w:rPr>
        <w:t>id</w:t>
      </w:r>
      <w:r>
        <w:rPr>
          <w:sz w:val="28"/>
          <w:szCs w:val="28"/>
        </w:rPr>
        <w:t>, phone_no, email, address, city, country]</w:t>
      </w:r>
    </w:p>
    <w:p w14:paraId="6343B29C" w14:textId="77777777" w:rsidR="000156B7" w:rsidRDefault="000156B7" w:rsidP="000156B7">
      <w:pPr>
        <w:rPr>
          <w:sz w:val="28"/>
          <w:szCs w:val="28"/>
        </w:rPr>
      </w:pPr>
      <w:r>
        <w:rPr>
          <w:sz w:val="28"/>
          <w:szCs w:val="28"/>
        </w:rPr>
        <w:t>UserRole[</w:t>
      </w:r>
      <w:r>
        <w:rPr>
          <w:color w:val="FF0000"/>
          <w:sz w:val="28"/>
          <w:szCs w:val="28"/>
          <w:u w:val="single"/>
        </w:rPr>
        <w:t xml:space="preserve">id, </w:t>
      </w:r>
      <w:r>
        <w:rPr>
          <w:sz w:val="28"/>
          <w:szCs w:val="28"/>
        </w:rPr>
        <w:t>name]</w:t>
      </w:r>
    </w:p>
    <w:p w14:paraId="3727FC1D" w14:textId="77777777" w:rsidR="000156B7" w:rsidRDefault="000156B7" w:rsidP="000156B7">
      <w:pPr>
        <w:rPr>
          <w:sz w:val="28"/>
          <w:szCs w:val="28"/>
        </w:rPr>
      </w:pPr>
      <w:r>
        <w:rPr>
          <w:sz w:val="28"/>
          <w:szCs w:val="28"/>
        </w:rPr>
        <w:t>Component[</w:t>
      </w:r>
      <w:r>
        <w:rPr>
          <w:color w:val="C00000"/>
          <w:sz w:val="28"/>
          <w:szCs w:val="28"/>
          <w:u w:val="single"/>
        </w:rPr>
        <w:t>id</w:t>
      </w:r>
      <w:r>
        <w:rPr>
          <w:sz w:val="28"/>
          <w:szCs w:val="28"/>
        </w:rPr>
        <w:t xml:space="preserve">, den, price , </w:t>
      </w:r>
      <w:r w:rsidRPr="00B46D8D">
        <w:rPr>
          <w:color w:val="538135" w:themeColor="accent6" w:themeShade="BF"/>
          <w:sz w:val="28"/>
          <w:szCs w:val="28"/>
          <w:lang w:val="en-US"/>
        </w:rPr>
        <w:t>type</w:t>
      </w:r>
      <w:r>
        <w:rPr>
          <w:sz w:val="28"/>
          <w:szCs w:val="28"/>
          <w:lang w:val="en-US"/>
        </w:rPr>
        <w:t>,</w:t>
      </w:r>
      <w:r>
        <w:rPr>
          <w:sz w:val="28"/>
          <w:szCs w:val="28"/>
        </w:rPr>
        <w:t>sale, maker, warranty, stock]</w:t>
      </w:r>
    </w:p>
    <w:p w14:paraId="13FFBE87" w14:textId="77777777" w:rsidR="000156B7" w:rsidRDefault="000156B7" w:rsidP="000156B7">
      <w:pPr>
        <w:rPr>
          <w:sz w:val="28"/>
          <w:szCs w:val="28"/>
        </w:rPr>
      </w:pPr>
      <w:r>
        <w:rPr>
          <w:sz w:val="28"/>
          <w:szCs w:val="28"/>
          <w:lang w:val="en-US"/>
        </w:rPr>
        <w:t>Component</w:t>
      </w:r>
      <w:r>
        <w:rPr>
          <w:sz w:val="28"/>
          <w:szCs w:val="28"/>
        </w:rPr>
        <w:t>Specification</w:t>
      </w:r>
      <w:r w:rsidRPr="00444914">
        <w:rPr>
          <w:sz w:val="28"/>
          <w:szCs w:val="28"/>
        </w:rPr>
        <w:t xml:space="preserve"> </w:t>
      </w:r>
      <w:r>
        <w:rPr>
          <w:sz w:val="28"/>
          <w:szCs w:val="28"/>
        </w:rPr>
        <w:t>[</w:t>
      </w:r>
      <w:r w:rsidRPr="00F939EA">
        <w:rPr>
          <w:i/>
          <w:iCs/>
          <w:color w:val="FF0000"/>
          <w:sz w:val="28"/>
          <w:szCs w:val="28"/>
          <w:u w:val="single"/>
        </w:rPr>
        <w:t>id</w:t>
      </w:r>
      <w:r>
        <w:rPr>
          <w:sz w:val="28"/>
          <w:szCs w:val="28"/>
        </w:rPr>
        <w:t xml:space="preserve">, den, </w:t>
      </w:r>
      <w:proofErr w:type="gramStart"/>
      <w:r>
        <w:rPr>
          <w:sz w:val="28"/>
          <w:szCs w:val="28"/>
        </w:rPr>
        <w:t>content</w:t>
      </w:r>
      <w:r>
        <w:rPr>
          <w:sz w:val="28"/>
          <w:szCs w:val="28"/>
          <w:lang w:val="en-US"/>
        </w:rPr>
        <w:t>,</w:t>
      </w:r>
      <w:r w:rsidRPr="00B46D8D">
        <w:rPr>
          <w:color w:val="538135" w:themeColor="accent6" w:themeShade="BF"/>
          <w:sz w:val="28"/>
          <w:szCs w:val="28"/>
          <w:lang w:val="en-US"/>
        </w:rPr>
        <w:t>component</w:t>
      </w:r>
      <w:proofErr w:type="gramEnd"/>
      <w:r>
        <w:rPr>
          <w:sz w:val="28"/>
          <w:szCs w:val="28"/>
        </w:rPr>
        <w:t>]</w:t>
      </w:r>
    </w:p>
    <w:p w14:paraId="553CFA4A" w14:textId="77777777" w:rsidR="000156B7" w:rsidRDefault="000156B7" w:rsidP="000156B7">
      <w:pPr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ComponentType</w:t>
      </w:r>
      <w:proofErr w:type="spellEnd"/>
      <w:r w:rsidRPr="00444914">
        <w:rPr>
          <w:sz w:val="28"/>
          <w:szCs w:val="28"/>
        </w:rPr>
        <w:t xml:space="preserve"> </w:t>
      </w:r>
      <w:r>
        <w:rPr>
          <w:sz w:val="28"/>
          <w:szCs w:val="28"/>
        </w:rPr>
        <w:t>[</w:t>
      </w:r>
      <w:r w:rsidRPr="00B46D8D">
        <w:rPr>
          <w:color w:val="FF0000"/>
          <w:sz w:val="28"/>
          <w:szCs w:val="28"/>
          <w:u w:val="single"/>
        </w:rPr>
        <w:t>id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den</w:t>
      </w:r>
      <w:r>
        <w:rPr>
          <w:sz w:val="28"/>
          <w:szCs w:val="28"/>
        </w:rPr>
        <w:t>]</w:t>
      </w:r>
    </w:p>
    <w:p w14:paraId="769F93E1" w14:textId="77777777" w:rsidR="000156B7" w:rsidRDefault="000156B7" w:rsidP="000156B7">
      <w:pPr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PurchaseOrder</w:t>
      </w:r>
      <w:proofErr w:type="spellEnd"/>
      <w:r w:rsidRPr="00444914">
        <w:rPr>
          <w:sz w:val="28"/>
          <w:szCs w:val="28"/>
        </w:rPr>
        <w:t xml:space="preserve"> </w:t>
      </w:r>
      <w:r>
        <w:rPr>
          <w:sz w:val="28"/>
          <w:szCs w:val="28"/>
        </w:rPr>
        <w:t>[</w:t>
      </w:r>
      <w:r w:rsidRPr="00F939EA">
        <w:rPr>
          <w:color w:val="FF0000"/>
          <w:sz w:val="28"/>
          <w:szCs w:val="28"/>
          <w:u w:val="single"/>
        </w:rPr>
        <w:t>id</w:t>
      </w:r>
      <w:r>
        <w:rPr>
          <w:sz w:val="28"/>
          <w:szCs w:val="28"/>
        </w:rPr>
        <w:t xml:space="preserve">, </w:t>
      </w:r>
      <w:r w:rsidRPr="00F939EA">
        <w:rPr>
          <w:color w:val="70AD47" w:themeColor="accent6"/>
          <w:sz w:val="28"/>
          <w:szCs w:val="28"/>
        </w:rPr>
        <w:t>buyer</w:t>
      </w:r>
      <w:r>
        <w:rPr>
          <w:color w:val="70AD47" w:themeColor="accent6"/>
          <w:sz w:val="28"/>
          <w:szCs w:val="28"/>
        </w:rPr>
        <w:t xml:space="preserve">, </w:t>
      </w:r>
      <w:r w:rsidRPr="00B46D8D">
        <w:rPr>
          <w:color w:val="000000" w:themeColor="text1"/>
          <w:sz w:val="28"/>
          <w:szCs w:val="28"/>
        </w:rPr>
        <w:t>items</w:t>
      </w:r>
      <w:r>
        <w:rPr>
          <w:color w:val="70AD47" w:themeColor="accent6"/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order_date</w:t>
      </w:r>
      <w:proofErr w:type="spellEnd"/>
      <w:r>
        <w:rPr>
          <w:sz w:val="28"/>
          <w:szCs w:val="28"/>
        </w:rPr>
        <w:t>]</w:t>
      </w:r>
    </w:p>
    <w:p w14:paraId="62F909CF" w14:textId="77777777" w:rsidR="000156B7" w:rsidRDefault="000156B7" w:rsidP="000156B7">
      <w:pPr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PurchaseOrderItem</w:t>
      </w:r>
      <w:proofErr w:type="spellEnd"/>
      <w:r w:rsidRPr="00444914">
        <w:rPr>
          <w:sz w:val="28"/>
          <w:szCs w:val="28"/>
        </w:rPr>
        <w:t xml:space="preserve"> </w:t>
      </w:r>
      <w:r>
        <w:rPr>
          <w:sz w:val="28"/>
          <w:szCs w:val="28"/>
        </w:rPr>
        <w:t>[</w:t>
      </w:r>
      <w:r w:rsidRPr="00B46D8D">
        <w:rPr>
          <w:color w:val="FF0000"/>
          <w:sz w:val="28"/>
          <w:szCs w:val="28"/>
          <w:u w:val="single"/>
        </w:rPr>
        <w:t>id</w:t>
      </w:r>
      <w:r>
        <w:rPr>
          <w:sz w:val="28"/>
          <w:szCs w:val="28"/>
        </w:rPr>
        <w:t xml:space="preserve">, </w:t>
      </w:r>
      <w:r w:rsidRPr="00AB4A6F">
        <w:rPr>
          <w:color w:val="70AD47" w:themeColor="accent6"/>
          <w:sz w:val="28"/>
          <w:szCs w:val="28"/>
        </w:rPr>
        <w:t>component</w:t>
      </w:r>
      <w:r>
        <w:rPr>
          <w:color w:val="70AD47" w:themeColor="accent6"/>
          <w:sz w:val="28"/>
          <w:szCs w:val="28"/>
          <w:lang w:val="en-US"/>
        </w:rPr>
        <w:t>, order</w:t>
      </w:r>
      <w:r>
        <w:rPr>
          <w:sz w:val="28"/>
          <w:szCs w:val="28"/>
        </w:rPr>
        <w:t>]</w:t>
      </w:r>
    </w:p>
    <w:p w14:paraId="30A93FF4" w14:textId="1ABC7F5A" w:rsidR="000156B7" w:rsidRDefault="000156B7" w:rsidP="00454A17">
      <w:pPr>
        <w:rPr>
          <w:rFonts w:ascii="Arial" w:hAnsi="Arial" w:cs="Arial"/>
          <w:sz w:val="28"/>
          <w:szCs w:val="28"/>
          <w:lang w:val="en-US"/>
        </w:rPr>
      </w:pPr>
    </w:p>
    <w:p w14:paraId="4C6E66A7" w14:textId="589004DF" w:rsidR="00F37856" w:rsidRDefault="00F37856" w:rsidP="00454A17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Legenda:</w:t>
      </w:r>
    </w:p>
    <w:p w14:paraId="2817D660" w14:textId="77777777" w:rsidR="00F37856" w:rsidRDefault="00F37856" w:rsidP="00454A17">
      <w:pPr>
        <w:rPr>
          <w:rFonts w:ascii="Arial" w:hAnsi="Arial" w:cs="Arial"/>
          <w:sz w:val="28"/>
          <w:szCs w:val="28"/>
          <w:lang w:val="en-US"/>
        </w:rPr>
      </w:pPr>
    </w:p>
    <w:p w14:paraId="539F2A16" w14:textId="77777777" w:rsidR="00F37856" w:rsidRPr="008A760A" w:rsidRDefault="00F37856" w:rsidP="00F37856">
      <w:pPr>
        <w:rPr>
          <w:color w:val="FF0000"/>
          <w:sz w:val="28"/>
          <w:szCs w:val="28"/>
          <w:u w:val="single"/>
        </w:rPr>
      </w:pPr>
      <w:r w:rsidRPr="008A760A">
        <w:rPr>
          <w:color w:val="FF0000"/>
          <w:sz w:val="28"/>
          <w:szCs w:val="28"/>
          <w:u w:val="single"/>
        </w:rPr>
        <w:t>Cheie primara</w:t>
      </w:r>
    </w:p>
    <w:p w14:paraId="1C1E7C37" w14:textId="77777777" w:rsidR="00F37856" w:rsidRDefault="00F37856" w:rsidP="00F37856">
      <w:pPr>
        <w:rPr>
          <w:i/>
          <w:iCs/>
          <w:color w:val="70AD47" w:themeColor="accent6"/>
          <w:sz w:val="28"/>
          <w:szCs w:val="28"/>
        </w:rPr>
      </w:pPr>
      <w:r w:rsidRPr="008A760A">
        <w:rPr>
          <w:i/>
          <w:iCs/>
          <w:color w:val="70AD47" w:themeColor="accent6"/>
          <w:sz w:val="28"/>
          <w:szCs w:val="28"/>
        </w:rPr>
        <w:t>Cheie secundara</w:t>
      </w:r>
    </w:p>
    <w:p w14:paraId="76C3E117" w14:textId="6D286436" w:rsidR="00F37856" w:rsidRDefault="00F37856" w:rsidP="00454A17">
      <w:pPr>
        <w:rPr>
          <w:rFonts w:ascii="Arial" w:hAnsi="Arial" w:cs="Arial"/>
          <w:sz w:val="28"/>
          <w:szCs w:val="28"/>
          <w:lang w:val="en-US"/>
        </w:rPr>
      </w:pPr>
    </w:p>
    <w:p w14:paraId="62DFA31E" w14:textId="74F614AC" w:rsidR="00F37856" w:rsidRDefault="00F37856" w:rsidP="00454A17">
      <w:pPr>
        <w:rPr>
          <w:rFonts w:ascii="Arial" w:hAnsi="Arial" w:cs="Arial"/>
          <w:sz w:val="28"/>
          <w:szCs w:val="28"/>
          <w:lang w:val="en-US"/>
        </w:rPr>
      </w:pPr>
    </w:p>
    <w:p w14:paraId="1F8406CB" w14:textId="27055A69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136A3E9F" w14:textId="6DF11062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540E6966" w14:textId="47EE5A2D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1E064E4F" w14:textId="72F6FDFE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087AFC8D" w14:textId="713769B0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75DE752D" w14:textId="72424372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73224F3E" w14:textId="0646EDD8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6A1F35BB" w14:textId="4A5D44F6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772B7F22" w14:textId="5AB93F86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0FC6E168" w14:textId="5BC21192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3F28F01F" w14:textId="2090A630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68443981" w14:textId="1C5F014D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03C1AEFC" w14:textId="38629C04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3A080E36" w14:textId="6215EF67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7E8E2EB0" w14:textId="2FA201D6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752D37CB" w14:textId="62C26AC5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5786E381" w14:textId="6CD2A0D4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6770E477" w14:textId="70F9A862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34BD9ACF" w14:textId="68E8BD8E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43BCDFEE" w14:textId="3FE78427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2FC5AC14" w14:textId="4D6741EC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0D58DF97" w14:textId="25866A11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309FC938" w14:textId="77777777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419962E7" w14:textId="3881ABE9" w:rsidR="00F37856" w:rsidRPr="000B62B7" w:rsidRDefault="00F37856" w:rsidP="000B62B7">
      <w:pPr>
        <w:jc w:val="center"/>
        <w:rPr>
          <w:rFonts w:ascii="Arial" w:hAnsi="Arial" w:cs="Arial"/>
          <w:b/>
          <w:bCs/>
          <w:sz w:val="32"/>
          <w:szCs w:val="32"/>
          <w:lang w:val="en-US"/>
          <w:rPrChange w:id="3" w:author="Tudorache Leonard Valentin" w:date="2021-01-12T14:00:00Z">
            <w:rPr>
              <w:rFonts w:ascii="Arial" w:hAnsi="Arial" w:cs="Arial"/>
              <w:sz w:val="28"/>
              <w:szCs w:val="28"/>
              <w:lang w:val="en-US"/>
            </w:rPr>
          </w:rPrChange>
        </w:rPr>
        <w:pPrChange w:id="4" w:author="Tudorache Leonard Valentin" w:date="2021-01-12T14:00:00Z">
          <w:pPr/>
        </w:pPrChange>
      </w:pPr>
      <w:r w:rsidRPr="000B62B7">
        <w:rPr>
          <w:rFonts w:ascii="Arial" w:hAnsi="Arial" w:cs="Arial"/>
          <w:b/>
          <w:bCs/>
          <w:sz w:val="32"/>
          <w:szCs w:val="32"/>
          <w:lang w:val="en-US"/>
          <w:rPrChange w:id="5" w:author="Tudorache Leonard Valentin" w:date="2021-01-12T14:00:00Z">
            <w:rPr>
              <w:rFonts w:ascii="Arial" w:hAnsi="Arial" w:cs="Arial"/>
              <w:sz w:val="28"/>
              <w:szCs w:val="28"/>
              <w:lang w:val="en-US"/>
            </w:rPr>
          </w:rPrChange>
        </w:rPr>
        <w:t xml:space="preserve">Manual </w:t>
      </w:r>
      <w:proofErr w:type="spellStart"/>
      <w:r w:rsidRPr="000B62B7">
        <w:rPr>
          <w:rFonts w:ascii="Arial" w:hAnsi="Arial" w:cs="Arial"/>
          <w:b/>
          <w:bCs/>
          <w:sz w:val="32"/>
          <w:szCs w:val="32"/>
          <w:lang w:val="en-US"/>
          <w:rPrChange w:id="6" w:author="Tudorache Leonard Valentin" w:date="2021-01-12T14:00:00Z">
            <w:rPr>
              <w:rFonts w:ascii="Arial" w:hAnsi="Arial" w:cs="Arial"/>
              <w:sz w:val="28"/>
              <w:szCs w:val="28"/>
              <w:lang w:val="en-US"/>
            </w:rPr>
          </w:rPrChange>
        </w:rPr>
        <w:t>utilizare</w:t>
      </w:r>
      <w:proofErr w:type="spellEnd"/>
      <w:del w:id="7" w:author="Tudorache Leonard Valentin" w:date="2021-01-12T13:59:00Z">
        <w:r w:rsidRPr="000B62B7" w:rsidDel="000B62B7">
          <w:rPr>
            <w:rFonts w:ascii="Arial" w:hAnsi="Arial" w:cs="Arial"/>
            <w:b/>
            <w:bCs/>
            <w:sz w:val="32"/>
            <w:szCs w:val="32"/>
            <w:lang w:val="en-US"/>
            <w:rPrChange w:id="8" w:author="Tudorache Leonard Valentin" w:date="2021-01-12T14:00:00Z">
              <w:rPr>
                <w:rFonts w:ascii="Arial" w:hAnsi="Arial" w:cs="Arial"/>
                <w:sz w:val="28"/>
                <w:szCs w:val="28"/>
                <w:lang w:val="en-US"/>
              </w:rPr>
            </w:rPrChange>
          </w:rPr>
          <w:delText>:</w:delText>
        </w:r>
      </w:del>
    </w:p>
    <w:p w14:paraId="61ACE6B4" w14:textId="411B7828" w:rsidR="00F37856" w:rsidRDefault="00F37856" w:rsidP="00454A17">
      <w:pPr>
        <w:rPr>
          <w:rFonts w:ascii="Arial" w:hAnsi="Arial" w:cs="Arial"/>
          <w:sz w:val="28"/>
          <w:szCs w:val="28"/>
          <w:lang w:val="en-US"/>
        </w:rPr>
      </w:pPr>
    </w:p>
    <w:p w14:paraId="30094758" w14:textId="4B484F36" w:rsidR="00F37856" w:rsidRPr="008E1519" w:rsidRDefault="00F37856" w:rsidP="00F37856">
      <w:pPr>
        <w:numPr>
          <w:ilvl w:val="0"/>
          <w:numId w:val="13"/>
        </w:numPr>
        <w:spacing w:before="100" w:beforeAutospacing="1" w:after="100" w:afterAutospacing="1"/>
        <w:rPr>
          <w:rFonts w:ascii="Arial" w:hAnsi="Arial" w:cs="Arial"/>
          <w:sz w:val="28"/>
          <w:szCs w:val="28"/>
        </w:rPr>
      </w:pPr>
      <w:proofErr w:type="spellStart"/>
      <w:r w:rsidRPr="008E1519">
        <w:rPr>
          <w:rFonts w:ascii="Arial" w:hAnsi="Arial" w:cs="Arial"/>
          <w:sz w:val="28"/>
          <w:szCs w:val="28"/>
          <w:lang w:val="en-US"/>
        </w:rPr>
        <w:t>Autentificare</w:t>
      </w:r>
      <w:proofErr w:type="spellEnd"/>
      <w:r w:rsidRPr="008E1519">
        <w:rPr>
          <w:rFonts w:ascii="Arial" w:hAnsi="Arial" w:cs="Arial"/>
          <w:sz w:val="28"/>
          <w:szCs w:val="28"/>
        </w:rPr>
        <w:t xml:space="preserve"> </w:t>
      </w:r>
    </w:p>
    <w:p w14:paraId="7F177242" w14:textId="044632B0" w:rsidR="00F63C6C" w:rsidRPr="00525759" w:rsidRDefault="00F63C6C" w:rsidP="00F63C6C">
      <w:pPr>
        <w:numPr>
          <w:ilvl w:val="0"/>
          <w:numId w:val="13"/>
        </w:numPr>
        <w:spacing w:before="100" w:beforeAutospacing="1" w:after="100" w:afterAutospacing="1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en-US"/>
        </w:rPr>
        <w:t>Layout</w:t>
      </w:r>
    </w:p>
    <w:p w14:paraId="41873F1E" w14:textId="77777777" w:rsidR="00F63C6C" w:rsidRPr="00525759" w:rsidRDefault="00F63C6C" w:rsidP="00F63C6C">
      <w:pPr>
        <w:numPr>
          <w:ilvl w:val="0"/>
          <w:numId w:val="13"/>
        </w:numPr>
        <w:spacing w:before="100" w:beforeAutospacing="1" w:after="100" w:afterAutospacing="1"/>
        <w:rPr>
          <w:rFonts w:ascii="Arial" w:hAnsi="Arial" w:cs="Arial"/>
          <w:sz w:val="28"/>
          <w:szCs w:val="28"/>
        </w:rPr>
      </w:pPr>
      <w:r w:rsidRPr="00525759">
        <w:rPr>
          <w:rFonts w:ascii="Arial" w:hAnsi="Arial" w:cs="Arial"/>
          <w:sz w:val="28"/>
          <w:szCs w:val="28"/>
        </w:rPr>
        <w:t xml:space="preserve">Functionalitati </w:t>
      </w:r>
    </w:p>
    <w:p w14:paraId="59D90450" w14:textId="3013965F" w:rsidR="00F37856" w:rsidRPr="008E1519" w:rsidRDefault="00F37856" w:rsidP="00F37856">
      <w:pPr>
        <w:numPr>
          <w:ilvl w:val="0"/>
          <w:numId w:val="13"/>
        </w:numPr>
        <w:spacing w:before="100" w:beforeAutospacing="1" w:after="100" w:afterAutospacing="1"/>
        <w:rPr>
          <w:rFonts w:ascii="Arial" w:hAnsi="Arial" w:cs="Arial"/>
          <w:sz w:val="28"/>
          <w:szCs w:val="28"/>
        </w:rPr>
      </w:pPr>
      <w:r w:rsidRPr="008E1519">
        <w:rPr>
          <w:rFonts w:ascii="Arial" w:hAnsi="Arial" w:cs="Arial"/>
          <w:sz w:val="28"/>
          <w:szCs w:val="28"/>
        </w:rPr>
        <w:t xml:space="preserve">Privilegii </w:t>
      </w:r>
    </w:p>
    <w:p w14:paraId="1B78592A" w14:textId="20570D0D" w:rsidR="008D0C04" w:rsidRPr="008E1519" w:rsidRDefault="008D0C04" w:rsidP="008E1519">
      <w:pPr>
        <w:pStyle w:val="ListParagraph"/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</w:rPr>
      </w:pPr>
      <w:r w:rsidRPr="008E1519">
        <w:rPr>
          <w:rFonts w:ascii="Arial" w:hAnsi="Arial" w:cs="Arial"/>
          <w:sz w:val="28"/>
          <w:szCs w:val="28"/>
        </w:rPr>
        <w:t>Prima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fereastra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care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apare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la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lansarea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aplicatie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este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cea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de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 xml:space="preserve">autentificare. Aici se </w:t>
      </w:r>
      <w:proofErr w:type="spellStart"/>
      <w:r w:rsidRPr="008E1519">
        <w:rPr>
          <w:rFonts w:ascii="Arial" w:hAnsi="Arial" w:cs="Arial"/>
          <w:sz w:val="28"/>
          <w:szCs w:val="28"/>
          <w:lang w:val="en-US"/>
        </w:rPr>
        <w:t>vor</w:t>
      </w:r>
      <w:proofErr w:type="spellEnd"/>
      <w:r w:rsidRPr="008E1519">
        <w:rPr>
          <w:rFonts w:ascii="Arial" w:hAnsi="Arial" w:cs="Arial"/>
          <w:sz w:val="28"/>
          <w:szCs w:val="28"/>
        </w:rPr>
        <w:t xml:space="preserve"> introduce numele de utilizator si parola. </w:t>
      </w:r>
    </w:p>
    <w:p w14:paraId="588517CC" w14:textId="1E567F92" w:rsidR="00F37856" w:rsidRDefault="00F37856" w:rsidP="008D0C04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F37856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4D504F42" wp14:editId="1B1C775A">
            <wp:extent cx="3782549" cy="3139192"/>
            <wp:effectExtent l="0" t="0" r="2540" b="0"/>
            <wp:docPr id="4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9619" cy="316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D017" w14:textId="0B03EA36" w:rsidR="008D0C04" w:rsidRDefault="008D0C04" w:rsidP="008D0C04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339538F7" w14:textId="509577FD" w:rsidR="008D0C04" w:rsidRPr="008E1519" w:rsidRDefault="008D0C04" w:rsidP="008E1519">
      <w:pPr>
        <w:pStyle w:val="ListParagraph"/>
        <w:numPr>
          <w:ilvl w:val="1"/>
          <w:numId w:val="13"/>
        </w:numPr>
        <w:spacing w:before="100" w:beforeAutospacing="1" w:after="100" w:afterAutospacing="1"/>
        <w:rPr>
          <w:rFonts w:ascii="Arial" w:hAnsi="Arial" w:cs="Arial"/>
          <w:sz w:val="28"/>
          <w:szCs w:val="28"/>
          <w:lang w:val="en-US"/>
        </w:rPr>
      </w:pPr>
      <w:r w:rsidRPr="008E1519">
        <w:rPr>
          <w:rFonts w:ascii="Arial" w:hAnsi="Arial" w:cs="Arial"/>
          <w:sz w:val="28"/>
          <w:szCs w:val="28"/>
        </w:rPr>
        <w:t>In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cazul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in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care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se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introduc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datele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corecte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si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se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apasa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pe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butonul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“Submit”</w:t>
      </w:r>
      <w:r w:rsidRPr="008E1519">
        <w:rPr>
          <w:rFonts w:ascii="Arial" w:hAnsi="Arial" w:cs="Arial"/>
          <w:sz w:val="28"/>
          <w:szCs w:val="28"/>
        </w:rPr>
        <w:t xml:space="preserve"> apare o fereastra de confirmare care indica faptul ca datele </w:t>
      </w:r>
      <w:proofErr w:type="spellStart"/>
      <w:r w:rsidRPr="008E1519">
        <w:rPr>
          <w:rFonts w:ascii="Arial" w:hAnsi="Arial" w:cs="Arial"/>
          <w:sz w:val="28"/>
          <w:szCs w:val="28"/>
          <w:lang w:val="en-US"/>
        </w:rPr>
        <w:t>introduse</w:t>
      </w:r>
      <w:proofErr w:type="spellEnd"/>
      <w:r w:rsidRPr="008E1519">
        <w:rPr>
          <w:rFonts w:ascii="Arial" w:hAnsi="Arial" w:cs="Arial"/>
          <w:sz w:val="28"/>
          <w:szCs w:val="28"/>
        </w:rPr>
        <w:t xml:space="preserve"> sunt corecte. </w:t>
      </w:r>
    </w:p>
    <w:p w14:paraId="538F4ABB" w14:textId="23483573" w:rsidR="008D0C04" w:rsidRDefault="008D0C04" w:rsidP="008D0C04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8D0C04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49E3AA69" wp14:editId="5F251C29">
            <wp:extent cx="2379712" cy="1040022"/>
            <wp:effectExtent l="0" t="0" r="0" b="1905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9526" cy="104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4D1A" w14:textId="5091068A" w:rsidR="008D0C04" w:rsidRDefault="008D0C04" w:rsidP="008D0C04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77A92F3E" w14:textId="4FE51D41" w:rsidR="00566785" w:rsidRPr="008E1519" w:rsidRDefault="00566785" w:rsidP="008E1519">
      <w:pPr>
        <w:pStyle w:val="ListParagraph"/>
        <w:numPr>
          <w:ilvl w:val="1"/>
          <w:numId w:val="13"/>
        </w:numPr>
        <w:spacing w:before="100" w:beforeAutospacing="1" w:after="100" w:afterAutospacing="1"/>
        <w:rPr>
          <w:rFonts w:ascii="Arial" w:hAnsi="Arial" w:cs="Arial"/>
        </w:rPr>
      </w:pPr>
      <w:r w:rsidRPr="008E1519">
        <w:rPr>
          <w:rFonts w:ascii="Arial" w:hAnsi="Arial" w:cs="Arial"/>
          <w:sz w:val="28"/>
          <w:szCs w:val="28"/>
        </w:rPr>
        <w:lastRenderedPageBreak/>
        <w:t>In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cazul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in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care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se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introduc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date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gresite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apare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urmatoarea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fereastra</w:t>
      </w:r>
      <w:r>
        <w:rPr>
          <w:rFonts w:ascii="Arial" w:hAnsi="Arial" w:cs="Arial"/>
          <w:sz w:val="28"/>
          <w:szCs w:val="28"/>
          <w:lang w:val="en-US"/>
        </w:rPr>
        <w:t>.</w:t>
      </w:r>
      <w:r w:rsidRPr="008E1519">
        <w:rPr>
          <w:rFonts w:ascii="Arial" w:hAnsi="Arial" w:cs="Arial"/>
          <w:sz w:val="28"/>
          <w:szCs w:val="28"/>
        </w:rPr>
        <w:t xml:space="preserve"> </w:t>
      </w:r>
    </w:p>
    <w:p w14:paraId="66B4CDCC" w14:textId="77777777" w:rsidR="00566785" w:rsidRDefault="00566785" w:rsidP="008E1519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25E1935C" w14:textId="79EDE99C" w:rsidR="008D0C04" w:rsidRDefault="00566785" w:rsidP="008E1519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566785">
        <w:rPr>
          <w:noProof/>
        </w:rPr>
        <w:t xml:space="preserve"> </w:t>
      </w:r>
      <w:r w:rsidRPr="00566785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22B514B6" wp14:editId="48864134">
            <wp:extent cx="2788636" cy="1351114"/>
            <wp:effectExtent l="0" t="0" r="571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2028" cy="135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768D" w14:textId="09ED0081" w:rsidR="008D0C04" w:rsidRDefault="008D0C04" w:rsidP="00454A17">
      <w:pPr>
        <w:rPr>
          <w:rFonts w:ascii="Arial" w:hAnsi="Arial" w:cs="Arial"/>
          <w:sz w:val="28"/>
          <w:szCs w:val="28"/>
          <w:lang w:val="en-US"/>
        </w:rPr>
      </w:pPr>
    </w:p>
    <w:p w14:paraId="0184196B" w14:textId="0BF1B8E2" w:rsidR="00F63C6C" w:rsidRDefault="00F63C6C" w:rsidP="00F63C6C">
      <w:pPr>
        <w:ind w:firstLine="720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2</w:t>
      </w:r>
      <w:r>
        <w:rPr>
          <w:rFonts w:ascii="Arial" w:hAnsi="Arial" w:cs="Arial"/>
          <w:sz w:val="28"/>
          <w:szCs w:val="28"/>
          <w:lang w:val="en-US"/>
        </w:rPr>
        <w:t xml:space="preserve">.  Layout-ul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programului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este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foarte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constant,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acesta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fiind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creeat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din 4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componente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de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baza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: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Meniul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, Bara de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informatii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, Zona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formularelor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si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Zona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tabelelor</w:t>
      </w:r>
      <w:proofErr w:type="spellEnd"/>
      <w:r>
        <w:rPr>
          <w:rFonts w:ascii="Arial" w:hAnsi="Arial" w:cs="Arial"/>
          <w:sz w:val="28"/>
          <w:szCs w:val="28"/>
          <w:lang w:val="en-US"/>
        </w:rPr>
        <w:t>.</w:t>
      </w:r>
    </w:p>
    <w:p w14:paraId="43CFC7E8" w14:textId="77777777" w:rsidR="00F63C6C" w:rsidRDefault="00F63C6C" w:rsidP="00F63C6C">
      <w:pPr>
        <w:ind w:firstLine="720"/>
        <w:rPr>
          <w:rFonts w:ascii="Arial" w:hAnsi="Arial" w:cs="Arial"/>
          <w:sz w:val="28"/>
          <w:szCs w:val="28"/>
          <w:lang w:val="en-US"/>
        </w:rPr>
      </w:pPr>
    </w:p>
    <w:p w14:paraId="1534E54E" w14:textId="77777777" w:rsidR="00F63C6C" w:rsidRDefault="00F63C6C" w:rsidP="00F63C6C">
      <w:pPr>
        <w:ind w:firstLine="720"/>
        <w:jc w:val="center"/>
        <w:rPr>
          <w:rFonts w:ascii="Arial" w:hAnsi="Arial" w:cs="Arial"/>
          <w:sz w:val="28"/>
          <w:szCs w:val="28"/>
          <w:lang w:val="en-US"/>
        </w:rPr>
      </w:pPr>
      <w:r w:rsidRPr="00F60F89">
        <w:rPr>
          <w:rFonts w:ascii="Arial" w:hAnsi="Arial" w:cs="Arial"/>
          <w:sz w:val="28"/>
          <w:szCs w:val="28"/>
          <w:lang w:val="en-US"/>
        </w:rPr>
        <w:drawing>
          <wp:inline distT="0" distB="0" distL="0" distR="0" wp14:anchorId="7B488C43" wp14:editId="2939D490">
            <wp:extent cx="2873828" cy="2384725"/>
            <wp:effectExtent l="0" t="0" r="0" b="317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5966" cy="238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8DFF" w14:textId="77777777" w:rsidR="00F63C6C" w:rsidRDefault="00F63C6C" w:rsidP="00F63C6C">
      <w:pPr>
        <w:ind w:firstLine="720"/>
        <w:jc w:val="center"/>
        <w:rPr>
          <w:rFonts w:ascii="Arial" w:hAnsi="Arial" w:cs="Arial"/>
          <w:sz w:val="28"/>
          <w:szCs w:val="28"/>
          <w:lang w:val="en-US"/>
        </w:rPr>
      </w:pPr>
    </w:p>
    <w:p w14:paraId="7C432135" w14:textId="4DE8B210" w:rsidR="00F63C6C" w:rsidRDefault="00F63C6C" w:rsidP="008E1519">
      <w:pPr>
        <w:pStyle w:val="ListParagraph"/>
        <w:numPr>
          <w:ilvl w:val="0"/>
          <w:numId w:val="15"/>
        </w:numPr>
        <w:rPr>
          <w:rFonts w:ascii="Arial" w:hAnsi="Arial" w:cs="Arial"/>
          <w:sz w:val="28"/>
          <w:szCs w:val="28"/>
          <w:lang w:val="en-US"/>
        </w:rPr>
      </w:pPr>
      <w:proofErr w:type="spellStart"/>
      <w:r w:rsidRPr="008E1519">
        <w:rPr>
          <w:rFonts w:ascii="Arial" w:hAnsi="Arial" w:cs="Arial"/>
          <w:sz w:val="28"/>
          <w:szCs w:val="28"/>
          <w:lang w:val="en-US"/>
        </w:rPr>
        <w:t>Meniul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contine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butoanele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ce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ofera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posibilitatea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de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navigare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intre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pagini</w:t>
      </w:r>
      <w:proofErr w:type="spellEnd"/>
      <w:r>
        <w:rPr>
          <w:rFonts w:ascii="Arial" w:hAnsi="Arial" w:cs="Arial"/>
          <w:sz w:val="28"/>
          <w:szCs w:val="28"/>
          <w:lang w:val="en-US"/>
        </w:rPr>
        <w:t>.</w:t>
      </w:r>
    </w:p>
    <w:p w14:paraId="4C809107" w14:textId="1BACFC00" w:rsidR="00F63C6C" w:rsidRDefault="00F63C6C" w:rsidP="008E1519">
      <w:pPr>
        <w:pStyle w:val="ListParagraph"/>
        <w:numPr>
          <w:ilvl w:val="0"/>
          <w:numId w:val="15"/>
        </w:numPr>
        <w:rPr>
          <w:rFonts w:ascii="Arial" w:hAnsi="Arial" w:cs="Arial"/>
          <w:sz w:val="28"/>
          <w:szCs w:val="28"/>
          <w:lang w:val="en-US"/>
        </w:rPr>
      </w:pPr>
      <w:r w:rsidRPr="008E1519">
        <w:rPr>
          <w:rFonts w:ascii="Arial" w:hAnsi="Arial" w:cs="Arial"/>
          <w:sz w:val="28"/>
          <w:szCs w:val="28"/>
          <w:lang w:val="en-US"/>
        </w:rPr>
        <w:t xml:space="preserve">Bara de </w:t>
      </w:r>
      <w:proofErr w:type="spellStart"/>
      <w:r w:rsidRPr="008E1519">
        <w:rPr>
          <w:rFonts w:ascii="Arial" w:hAnsi="Arial" w:cs="Arial"/>
          <w:sz w:val="28"/>
          <w:szCs w:val="28"/>
          <w:lang w:val="en-US"/>
        </w:rPr>
        <w:t>informatii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ne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ofera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informatii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precum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pagina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actuala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si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utilizatorul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autentificat</w:t>
      </w:r>
      <w:proofErr w:type="spellEnd"/>
      <w:r>
        <w:rPr>
          <w:rFonts w:ascii="Arial" w:hAnsi="Arial" w:cs="Arial"/>
          <w:sz w:val="28"/>
          <w:szCs w:val="28"/>
          <w:lang w:val="en-US"/>
        </w:rPr>
        <w:t>.</w:t>
      </w:r>
    </w:p>
    <w:p w14:paraId="5163C101" w14:textId="5CC3F9D3" w:rsidR="00F63C6C" w:rsidRDefault="00F63C6C" w:rsidP="00F63C6C">
      <w:pPr>
        <w:pStyle w:val="ListParagraph"/>
        <w:numPr>
          <w:ilvl w:val="0"/>
          <w:numId w:val="15"/>
        </w:numPr>
        <w:rPr>
          <w:rFonts w:ascii="Arial" w:hAnsi="Arial" w:cs="Arial"/>
          <w:sz w:val="28"/>
          <w:szCs w:val="28"/>
          <w:lang w:val="en-US"/>
        </w:rPr>
      </w:pPr>
      <w:r w:rsidRPr="008E1519">
        <w:rPr>
          <w:rFonts w:ascii="Arial" w:hAnsi="Arial" w:cs="Arial"/>
          <w:sz w:val="28"/>
          <w:szCs w:val="28"/>
          <w:lang w:val="en-US"/>
        </w:rPr>
        <w:t xml:space="preserve">Zona </w:t>
      </w:r>
      <w:proofErr w:type="spellStart"/>
      <w:r w:rsidRPr="008E1519">
        <w:rPr>
          <w:rFonts w:ascii="Arial" w:hAnsi="Arial" w:cs="Arial"/>
          <w:sz w:val="28"/>
          <w:szCs w:val="28"/>
          <w:lang w:val="en-US"/>
        </w:rPr>
        <w:t>formularelor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este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alcatuita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din 2 zone:</w:t>
      </w:r>
    </w:p>
    <w:p w14:paraId="6554094A" w14:textId="5BEC49E4" w:rsidR="00F63C6C" w:rsidRDefault="00F63C6C" w:rsidP="00F63C6C">
      <w:pPr>
        <w:pStyle w:val="ListParagraph"/>
        <w:numPr>
          <w:ilvl w:val="1"/>
          <w:numId w:val="15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Zona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campurilor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in care pot fi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introduse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datele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utilizatorului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de la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tastatura</w:t>
      </w:r>
      <w:proofErr w:type="spellEnd"/>
      <w:r>
        <w:rPr>
          <w:rFonts w:ascii="Arial" w:hAnsi="Arial" w:cs="Arial"/>
          <w:sz w:val="28"/>
          <w:szCs w:val="28"/>
          <w:lang w:val="en-US"/>
        </w:rPr>
        <w:t>.</w:t>
      </w:r>
    </w:p>
    <w:p w14:paraId="12DB9B64" w14:textId="5B905961" w:rsidR="00F63C6C" w:rsidRDefault="00F63C6C" w:rsidP="00F63C6C">
      <w:pPr>
        <w:pStyle w:val="ListParagraph"/>
        <w:numPr>
          <w:ilvl w:val="1"/>
          <w:numId w:val="15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Zona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butoanelor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in care se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afla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butoanele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standard de care are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nevoie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formularul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(</w:t>
      </w:r>
      <w:proofErr w:type="spellStart"/>
      <w:proofErr w:type="gramStart"/>
      <w:r>
        <w:rPr>
          <w:rFonts w:ascii="Arial" w:hAnsi="Arial" w:cs="Arial"/>
          <w:sz w:val="28"/>
          <w:szCs w:val="28"/>
          <w:lang w:val="en-US"/>
        </w:rPr>
        <w:t>submit,clear</w:t>
      </w:r>
      <w:proofErr w:type="gramEnd"/>
      <w:r>
        <w:rPr>
          <w:rFonts w:ascii="Arial" w:hAnsi="Arial" w:cs="Arial"/>
          <w:sz w:val="28"/>
          <w:szCs w:val="28"/>
          <w:lang w:val="en-US"/>
        </w:rPr>
        <w:t>,delete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),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dar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si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butoane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cu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functionalitati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speciale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(export to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xslx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, generate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raport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etc.)</w:t>
      </w:r>
    </w:p>
    <w:p w14:paraId="4BC1CAF5" w14:textId="3ED61BC2" w:rsidR="00AA2F61" w:rsidRDefault="00AA2F61" w:rsidP="00AA2F61">
      <w:pPr>
        <w:pStyle w:val="ListParagraph"/>
        <w:numPr>
          <w:ilvl w:val="0"/>
          <w:numId w:val="15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Zona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tabelelor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este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si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ea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alcatuita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din 2 zone:</w:t>
      </w:r>
    </w:p>
    <w:p w14:paraId="36F3B47F" w14:textId="2D38B126" w:rsidR="00AA2F61" w:rsidRDefault="00AA2F61" w:rsidP="00AA2F61">
      <w:pPr>
        <w:pStyle w:val="ListParagraph"/>
        <w:numPr>
          <w:ilvl w:val="1"/>
          <w:numId w:val="15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O zona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cuprinsa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dintr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-un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tabel</w:t>
      </w:r>
      <w:proofErr w:type="spellEnd"/>
      <w:r>
        <w:rPr>
          <w:rFonts w:ascii="Arial" w:hAnsi="Arial" w:cs="Arial"/>
          <w:sz w:val="28"/>
          <w:szCs w:val="28"/>
          <w:lang w:val="en-US"/>
        </w:rPr>
        <w:t>.</w:t>
      </w:r>
    </w:p>
    <w:p w14:paraId="6BF0DEE2" w14:textId="63F319A6" w:rsidR="00F63C6C" w:rsidRDefault="00AA2F61" w:rsidP="00F63C6C">
      <w:pPr>
        <w:pStyle w:val="ListParagraph"/>
        <w:numPr>
          <w:ilvl w:val="1"/>
          <w:numId w:val="15"/>
        </w:num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 xml:space="preserve">O zona in care se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poate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cauta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in </w:t>
      </w:r>
      <w:r w:rsidR="00E9220C">
        <w:rPr>
          <w:rFonts w:ascii="Arial" w:hAnsi="Arial" w:cs="Arial"/>
          <w:sz w:val="28"/>
          <w:szCs w:val="28"/>
          <w:lang w:val="en-US"/>
        </w:rPr>
        <w:t>table</w:t>
      </w:r>
    </w:p>
    <w:p w14:paraId="0FA72792" w14:textId="77777777" w:rsidR="00E9220C" w:rsidRPr="008E1519" w:rsidRDefault="00E9220C" w:rsidP="008E1519">
      <w:pPr>
        <w:pStyle w:val="ListParagraph"/>
        <w:ind w:left="1800"/>
        <w:rPr>
          <w:rFonts w:ascii="Arial" w:hAnsi="Arial" w:cs="Arial"/>
          <w:sz w:val="28"/>
          <w:szCs w:val="28"/>
          <w:lang w:val="en-US"/>
        </w:rPr>
      </w:pPr>
    </w:p>
    <w:p w14:paraId="4F315060" w14:textId="032E0860" w:rsidR="00566785" w:rsidRPr="008E1519" w:rsidRDefault="00E9220C" w:rsidP="008E1519">
      <w:pPr>
        <w:pStyle w:val="ListParagraph"/>
        <w:spacing w:before="100" w:beforeAutospacing="1" w:after="100" w:afterAutospacing="1"/>
        <w:ind w:left="180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en-US"/>
        </w:rPr>
        <w:t>3.</w:t>
      </w:r>
      <w:r w:rsidR="00566785" w:rsidRPr="008E1519">
        <w:rPr>
          <w:rFonts w:ascii="Arial" w:hAnsi="Arial" w:cs="Arial"/>
          <w:sz w:val="28"/>
          <w:szCs w:val="28"/>
        </w:rPr>
        <w:t>Functionalitati</w:t>
      </w:r>
    </w:p>
    <w:p w14:paraId="71E2E9D3" w14:textId="28EE651A" w:rsidR="00566785" w:rsidRPr="008E1519" w:rsidRDefault="00566785" w:rsidP="00566785">
      <w:pPr>
        <w:pStyle w:val="ListParagraph"/>
        <w:spacing w:before="100" w:beforeAutospacing="1" w:after="100" w:afterAutospacing="1"/>
        <w:ind w:left="1080"/>
        <w:rPr>
          <w:rFonts w:ascii="Arial" w:hAnsi="Arial" w:cs="Arial"/>
          <w:sz w:val="28"/>
          <w:szCs w:val="28"/>
        </w:rPr>
      </w:pPr>
      <w:r w:rsidRPr="008E1519">
        <w:rPr>
          <w:rFonts w:ascii="Arial" w:hAnsi="Arial" w:cs="Arial"/>
          <w:sz w:val="28"/>
          <w:szCs w:val="28"/>
        </w:rPr>
        <w:br/>
        <w:t>a. Dupa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autentificare,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apare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fereastra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principala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a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aplicatiei</w:t>
      </w:r>
      <w:r w:rsidRPr="008E1519">
        <w:rPr>
          <w:rFonts w:ascii="Arial" w:hAnsi="Arial" w:cs="Arial"/>
          <w:sz w:val="28"/>
          <w:szCs w:val="28"/>
          <w:lang w:val="en-US"/>
        </w:rPr>
        <w:t xml:space="preserve"> (</w:t>
      </w:r>
      <w:proofErr w:type="spellStart"/>
      <w:r w:rsidRPr="008E1519">
        <w:rPr>
          <w:rFonts w:ascii="Arial" w:hAnsi="Arial" w:cs="Arial"/>
          <w:sz w:val="28"/>
          <w:szCs w:val="28"/>
          <w:lang w:val="en-US"/>
        </w:rPr>
        <w:t>este</w:t>
      </w:r>
      <w:proofErr w:type="spellEnd"/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8E1519">
        <w:rPr>
          <w:rFonts w:ascii="Arial" w:hAnsi="Arial" w:cs="Arial"/>
          <w:sz w:val="28"/>
          <w:szCs w:val="28"/>
          <w:lang w:val="en-US"/>
        </w:rPr>
        <w:t>diferita</w:t>
      </w:r>
      <w:proofErr w:type="spellEnd"/>
      <w:r w:rsidRPr="008E1519">
        <w:rPr>
          <w:rFonts w:ascii="Arial" w:hAnsi="Arial" w:cs="Arial"/>
          <w:sz w:val="28"/>
          <w:szCs w:val="28"/>
          <w:lang w:val="en-US"/>
        </w:rPr>
        <w:t xml:space="preserve"> in </w:t>
      </w:r>
      <w:proofErr w:type="spellStart"/>
      <w:r w:rsidRPr="008E1519">
        <w:rPr>
          <w:rFonts w:ascii="Arial" w:hAnsi="Arial" w:cs="Arial"/>
          <w:sz w:val="28"/>
          <w:szCs w:val="28"/>
          <w:lang w:val="en-US"/>
        </w:rPr>
        <w:t>functie</w:t>
      </w:r>
      <w:proofErr w:type="spellEnd"/>
      <w:r w:rsidRPr="008E1519">
        <w:rPr>
          <w:rFonts w:ascii="Arial" w:hAnsi="Arial" w:cs="Arial"/>
          <w:sz w:val="28"/>
          <w:szCs w:val="28"/>
          <w:lang w:val="en-US"/>
        </w:rPr>
        <w:t xml:space="preserve"> de </w:t>
      </w:r>
      <w:proofErr w:type="spellStart"/>
      <w:r w:rsidRPr="008E1519">
        <w:rPr>
          <w:rFonts w:ascii="Arial" w:hAnsi="Arial" w:cs="Arial"/>
          <w:sz w:val="28"/>
          <w:szCs w:val="28"/>
          <w:lang w:val="en-US"/>
        </w:rPr>
        <w:t>rolul</w:t>
      </w:r>
      <w:proofErr w:type="spellEnd"/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8E1519">
        <w:rPr>
          <w:rFonts w:ascii="Arial" w:hAnsi="Arial" w:cs="Arial"/>
          <w:sz w:val="28"/>
          <w:szCs w:val="28"/>
          <w:lang w:val="en-US"/>
        </w:rPr>
        <w:t>utilizatorului</w:t>
      </w:r>
      <w:proofErr w:type="spellEnd"/>
      <w:r w:rsidRPr="008E1519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Pr="008E1519">
        <w:rPr>
          <w:rFonts w:ascii="Arial" w:hAnsi="Arial" w:cs="Arial"/>
          <w:sz w:val="28"/>
          <w:szCs w:val="28"/>
          <w:lang w:val="en-US"/>
        </w:rPr>
        <w:t>autentificat</w:t>
      </w:r>
      <w:proofErr w:type="spellEnd"/>
      <w:r w:rsidRPr="008E1519">
        <w:rPr>
          <w:rFonts w:ascii="Arial" w:hAnsi="Arial" w:cs="Arial"/>
          <w:sz w:val="28"/>
          <w:szCs w:val="28"/>
          <w:lang w:val="en-US"/>
        </w:rPr>
        <w:t>)</w:t>
      </w:r>
      <w:r w:rsidRPr="008E1519">
        <w:rPr>
          <w:rFonts w:ascii="Arial" w:hAnsi="Arial" w:cs="Arial"/>
          <w:sz w:val="28"/>
          <w:szCs w:val="28"/>
        </w:rPr>
        <w:t xml:space="preserve">. </w:t>
      </w:r>
    </w:p>
    <w:p w14:paraId="12D6388B" w14:textId="3F43F9F9" w:rsidR="00566785" w:rsidRPr="008E1519" w:rsidRDefault="00566785" w:rsidP="00566785">
      <w:pPr>
        <w:pStyle w:val="ListParagraph"/>
        <w:spacing w:before="100" w:beforeAutospacing="1" w:after="100" w:afterAutospacing="1"/>
        <w:ind w:left="1080"/>
        <w:rPr>
          <w:rFonts w:ascii="Arial" w:hAnsi="Arial" w:cs="Arial"/>
          <w:sz w:val="28"/>
          <w:szCs w:val="28"/>
        </w:rPr>
      </w:pPr>
    </w:p>
    <w:p w14:paraId="2DD99841" w14:textId="42A4737D" w:rsidR="00566785" w:rsidRPr="008E1519" w:rsidRDefault="00566785" w:rsidP="00566785">
      <w:pPr>
        <w:pStyle w:val="ListParagraph"/>
        <w:spacing w:before="100" w:beforeAutospacing="1" w:after="100" w:afterAutospacing="1"/>
        <w:ind w:left="1080"/>
        <w:jc w:val="center"/>
        <w:rPr>
          <w:rFonts w:ascii="Arial" w:hAnsi="Arial" w:cs="Arial"/>
        </w:rPr>
      </w:pPr>
      <w:r w:rsidRPr="008E1519">
        <w:rPr>
          <w:rFonts w:ascii="Arial" w:hAnsi="Arial" w:cs="Arial"/>
        </w:rPr>
        <w:drawing>
          <wp:inline distT="0" distB="0" distL="0" distR="0" wp14:anchorId="1A77D318" wp14:editId="7FC46040">
            <wp:extent cx="3992691" cy="3297809"/>
            <wp:effectExtent l="0" t="0" r="0" b="444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33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998A" w14:textId="77777777" w:rsidR="00E9220C" w:rsidRDefault="00E9220C" w:rsidP="00E9220C">
      <w:pPr>
        <w:spacing w:before="100" w:beforeAutospacing="1" w:after="100" w:afterAutospacing="1"/>
        <w:ind w:left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en-US"/>
        </w:rPr>
        <w:t>4</w:t>
      </w:r>
      <w:r w:rsidRPr="008E1519">
        <w:rPr>
          <w:rFonts w:ascii="Arial" w:hAnsi="Arial" w:cs="Arial"/>
          <w:sz w:val="28"/>
          <w:szCs w:val="28"/>
        </w:rPr>
        <w:t>. Privilegii</w:t>
      </w:r>
      <w:del w:id="9" w:author="Tudorache Leonard Valentin" w:date="2021-01-12T12:57:00Z">
        <w:r w:rsidRPr="008E1519" w:rsidDel="00EA4767">
          <w:rPr>
            <w:rFonts w:ascii="Arial" w:hAnsi="Arial" w:cs="Arial"/>
            <w:sz w:val="28"/>
            <w:szCs w:val="28"/>
          </w:rPr>
          <w:delText>–</w:delText>
        </w:r>
      </w:del>
    </w:p>
    <w:p w14:paraId="22ED169B" w14:textId="508497AC" w:rsidR="00E9220C" w:rsidRPr="008E1519" w:rsidRDefault="00E9220C" w:rsidP="008E1519">
      <w:pPr>
        <w:spacing w:before="100" w:beforeAutospacing="1" w:after="100" w:afterAutospacing="1"/>
        <w:ind w:firstLine="720"/>
        <w:rPr>
          <w:rFonts w:ascii="Arial" w:hAnsi="Arial" w:cs="Arial"/>
        </w:rPr>
      </w:pPr>
      <w:r w:rsidRPr="00E9220C">
        <w:rPr>
          <w:rFonts w:ascii="Arial" w:hAnsi="Arial" w:cs="Arial"/>
          <w:sz w:val="28"/>
          <w:szCs w:val="28"/>
        </w:rPr>
        <w:t>F</w:t>
      </w:r>
      <w:r w:rsidRPr="008E1519">
        <w:rPr>
          <w:rFonts w:ascii="Arial" w:hAnsi="Arial" w:cs="Arial"/>
          <w:sz w:val="28"/>
          <w:szCs w:val="28"/>
        </w:rPr>
        <w:t>iecare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utilizator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are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diferite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privilegii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in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baza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functiei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 xml:space="preserve">acestuia </w:t>
      </w:r>
    </w:p>
    <w:p w14:paraId="2CDE4347" w14:textId="305BE558" w:rsidR="00E9220C" w:rsidRDefault="00E9220C" w:rsidP="00E9220C">
      <w:pPr>
        <w:numPr>
          <w:ilvl w:val="0"/>
          <w:numId w:val="16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en-US"/>
        </w:rPr>
        <w:t xml:space="preserve">Admin </w:t>
      </w:r>
      <w:proofErr w:type="gramStart"/>
      <w:r w:rsidRPr="008E1519">
        <w:rPr>
          <w:rFonts w:ascii="Arial" w:hAnsi="Arial" w:cs="Arial"/>
          <w:sz w:val="28"/>
          <w:szCs w:val="28"/>
        </w:rPr>
        <w:t>–</w:t>
      </w:r>
      <w:r>
        <w:rPr>
          <w:rFonts w:ascii="Arial" w:hAnsi="Arial" w:cs="Arial"/>
          <w:sz w:val="28"/>
          <w:szCs w:val="28"/>
          <w:lang w:val="en-US"/>
        </w:rPr>
        <w:t xml:space="preserve">  </w:t>
      </w:r>
      <w:r w:rsidRPr="008E1519">
        <w:rPr>
          <w:rFonts w:ascii="Arial" w:hAnsi="Arial" w:cs="Arial"/>
          <w:sz w:val="28"/>
          <w:szCs w:val="28"/>
        </w:rPr>
        <w:t>are</w:t>
      </w:r>
      <w:proofErr w:type="gramEnd"/>
      <w:r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acces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la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toate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tabelele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si la toate butoanele pentru alterarea bazei de date</w:t>
      </w:r>
      <w:r>
        <w:rPr>
          <w:rFonts w:ascii="Arial" w:hAnsi="Arial" w:cs="Arial"/>
          <w:sz w:val="28"/>
          <w:szCs w:val="28"/>
          <w:lang w:val="en-US"/>
        </w:rPr>
        <w:t>.</w:t>
      </w:r>
    </w:p>
    <w:p w14:paraId="65C7C857" w14:textId="4EB27C6B" w:rsidR="00E9220C" w:rsidRPr="008E1519" w:rsidRDefault="00E9220C" w:rsidP="008E1519">
      <w:pPr>
        <w:numPr>
          <w:ilvl w:val="0"/>
          <w:numId w:val="16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ascii="Arial" w:hAnsi="Arial" w:cs="Arial"/>
          <w:sz w:val="28"/>
          <w:szCs w:val="28"/>
        </w:rPr>
      </w:pPr>
      <w:r w:rsidRPr="008E1519">
        <w:rPr>
          <w:rFonts w:ascii="Arial" w:hAnsi="Arial" w:cs="Arial"/>
          <w:sz w:val="28"/>
          <w:szCs w:val="28"/>
        </w:rPr>
        <w:t>Consilier–are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acces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la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tabelele: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Componente</w:t>
      </w:r>
      <w:proofErr w:type="spellEnd"/>
      <w:r w:rsidRPr="008E1519">
        <w:rPr>
          <w:rFonts w:ascii="Arial" w:hAnsi="Arial" w:cs="Arial"/>
          <w:sz w:val="28"/>
          <w:szCs w:val="28"/>
        </w:rPr>
        <w:t>,Clienti si la urmatoarele butoane: Insert, Update, Delete, Clear</w:t>
      </w:r>
      <w:r>
        <w:rPr>
          <w:rFonts w:ascii="Arial" w:hAnsi="Arial" w:cs="Arial"/>
          <w:sz w:val="28"/>
          <w:szCs w:val="28"/>
          <w:lang w:val="en-US"/>
        </w:rPr>
        <w:t xml:space="preserve">,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Vanzare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de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componente</w:t>
      </w:r>
      <w:proofErr w:type="spellEnd"/>
      <w:r>
        <w:rPr>
          <w:rFonts w:ascii="Arial" w:hAnsi="Arial" w:cs="Arial"/>
          <w:sz w:val="28"/>
          <w:szCs w:val="28"/>
          <w:lang w:val="en-US"/>
        </w:rPr>
        <w:t>.</w:t>
      </w:r>
    </w:p>
    <w:p w14:paraId="3C5DB1BC" w14:textId="18534CB5" w:rsidR="00E9220C" w:rsidRPr="008E1519" w:rsidRDefault="00E9220C" w:rsidP="008E1519">
      <w:pPr>
        <w:numPr>
          <w:ilvl w:val="0"/>
          <w:numId w:val="16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ascii="Arial" w:hAnsi="Arial" w:cs="Arial"/>
          <w:sz w:val="28"/>
          <w:szCs w:val="28"/>
        </w:rPr>
      </w:pPr>
      <w:r w:rsidRPr="008E1519">
        <w:rPr>
          <w:rFonts w:ascii="Arial" w:hAnsi="Arial" w:cs="Arial"/>
          <w:sz w:val="28"/>
          <w:szCs w:val="28"/>
        </w:rPr>
        <w:t>Casier–are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acceslata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>belele:</w:t>
      </w:r>
      <w:proofErr w:type="spellStart"/>
      <w:r>
        <w:rPr>
          <w:rFonts w:ascii="Arial" w:hAnsi="Arial" w:cs="Arial"/>
          <w:sz w:val="28"/>
          <w:szCs w:val="28"/>
          <w:lang w:val="en-US"/>
        </w:rPr>
        <w:t>Componente</w:t>
      </w:r>
      <w:proofErr w:type="spellEnd"/>
      <w:r w:rsidRPr="008E1519">
        <w:rPr>
          <w:rFonts w:ascii="Arial" w:hAnsi="Arial" w:cs="Arial"/>
          <w:sz w:val="28"/>
          <w:szCs w:val="28"/>
        </w:rPr>
        <w:t>,Clienti,</w:t>
      </w:r>
      <w:r w:rsidRPr="00E9220C">
        <w:rPr>
          <w:rFonts w:ascii="Arial" w:hAnsi="Arial" w:cs="Arial"/>
          <w:sz w:val="28"/>
          <w:szCs w:val="28"/>
        </w:rPr>
        <w:t xml:space="preserve"> </w:t>
      </w:r>
      <w:r w:rsidRPr="008E1519">
        <w:rPr>
          <w:rFonts w:ascii="Arial" w:hAnsi="Arial" w:cs="Arial"/>
          <w:sz w:val="28"/>
          <w:szCs w:val="28"/>
        </w:rPr>
        <w:t xml:space="preserve">, Vanzari si la urmatoarele butoane: Insert, Export, Clear </w:t>
      </w:r>
      <w:r>
        <w:rPr>
          <w:rFonts w:ascii="Arial" w:hAnsi="Arial" w:cs="Arial"/>
          <w:sz w:val="28"/>
          <w:szCs w:val="28"/>
          <w:lang w:val="en-US"/>
        </w:rPr>
        <w:t xml:space="preserve">,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Vanzare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de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componente</w:t>
      </w:r>
      <w:proofErr w:type="spellEnd"/>
      <w:r>
        <w:rPr>
          <w:rFonts w:ascii="Arial" w:hAnsi="Arial" w:cs="Arial"/>
          <w:sz w:val="28"/>
          <w:szCs w:val="28"/>
          <w:lang w:val="en-US"/>
        </w:rPr>
        <w:t>.</w:t>
      </w:r>
    </w:p>
    <w:p w14:paraId="717843FF" w14:textId="72196AB3" w:rsidR="00E9220C" w:rsidRPr="008E1519" w:rsidRDefault="00E9220C" w:rsidP="008E1519">
      <w:pPr>
        <w:numPr>
          <w:ilvl w:val="0"/>
          <w:numId w:val="16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en-US"/>
        </w:rPr>
        <w:t xml:space="preserve">Manager </w:t>
      </w:r>
      <w:r w:rsidRPr="008E1519">
        <w:rPr>
          <w:rFonts w:ascii="Arial" w:hAnsi="Arial" w:cs="Arial"/>
          <w:sz w:val="28"/>
          <w:szCs w:val="28"/>
        </w:rPr>
        <w:t>–</w:t>
      </w:r>
      <w:r>
        <w:rPr>
          <w:rFonts w:ascii="Arial" w:hAnsi="Arial" w:cs="Arial"/>
          <w:sz w:val="28"/>
          <w:szCs w:val="28"/>
          <w:lang w:val="en-US"/>
        </w:rPr>
        <w:t xml:space="preserve"> are access la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toate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tabelele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(</w:t>
      </w:r>
      <w:proofErr w:type="spellStart"/>
      <w:r>
        <w:rPr>
          <w:rFonts w:ascii="Arial" w:hAnsi="Arial" w:cs="Arial"/>
          <w:sz w:val="28"/>
          <w:szCs w:val="28"/>
          <w:lang w:val="en-US"/>
        </w:rPr>
        <w:t>inafara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de </w:t>
      </w:r>
      <w:proofErr w:type="spellStart"/>
      <w:r w:rsidR="008E1519">
        <w:rPr>
          <w:rFonts w:ascii="Arial" w:hAnsi="Arial" w:cs="Arial"/>
          <w:sz w:val="28"/>
          <w:szCs w:val="28"/>
          <w:lang w:val="en-US"/>
        </w:rPr>
        <w:t>loguri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)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si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toate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Arial" w:hAnsi="Arial" w:cs="Arial"/>
          <w:sz w:val="28"/>
          <w:szCs w:val="28"/>
          <w:lang w:val="en-US"/>
        </w:rPr>
        <w:t>butoanele</w:t>
      </w:r>
      <w:proofErr w:type="spellEnd"/>
      <w:r w:rsidRPr="008E1519">
        <w:rPr>
          <w:rFonts w:ascii="Arial" w:hAnsi="Arial" w:cs="Arial"/>
          <w:sz w:val="28"/>
          <w:szCs w:val="28"/>
        </w:rPr>
        <w:t xml:space="preserve"> </w:t>
      </w:r>
      <w:r w:rsidR="008E1519">
        <w:rPr>
          <w:rFonts w:ascii="Arial" w:hAnsi="Arial" w:cs="Arial"/>
          <w:sz w:val="28"/>
          <w:szCs w:val="28"/>
          <w:lang w:val="en-US"/>
        </w:rPr>
        <w:t>.</w:t>
      </w:r>
      <w:proofErr w:type="gramEnd"/>
    </w:p>
    <w:p w14:paraId="0E10170E" w14:textId="2B3793F0" w:rsidR="00F63C6C" w:rsidRPr="00AF4A04" w:rsidRDefault="00F63C6C" w:rsidP="00F60F89">
      <w:pPr>
        <w:ind w:firstLine="720"/>
        <w:rPr>
          <w:rFonts w:ascii="Arial" w:hAnsi="Arial" w:cs="Arial"/>
          <w:sz w:val="28"/>
          <w:szCs w:val="28"/>
          <w:lang w:val="en-US"/>
        </w:rPr>
        <w:pPrChange w:id="10" w:author="Tudorache Leonard Valentin" w:date="2021-01-12T12:00:00Z">
          <w:pPr/>
        </w:pPrChange>
      </w:pPr>
    </w:p>
    <w:sectPr w:rsidR="00F63C6C" w:rsidRPr="00AF4A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AF6517"/>
    <w:multiLevelType w:val="hybridMultilevel"/>
    <w:tmpl w:val="EF88BF20"/>
    <w:lvl w:ilvl="0" w:tplc="3DDC899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651D33"/>
    <w:multiLevelType w:val="hybridMultilevel"/>
    <w:tmpl w:val="9A9CD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DA4457"/>
    <w:multiLevelType w:val="hybridMultilevel"/>
    <w:tmpl w:val="1BA00830"/>
    <w:lvl w:ilvl="0" w:tplc="B5E6E102">
      <w:start w:val="1"/>
      <w:numFmt w:val="lowerLetter"/>
      <w:lvlText w:val="%1)"/>
      <w:lvlJc w:val="left"/>
      <w:pPr>
        <w:ind w:left="21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8F268EE"/>
    <w:multiLevelType w:val="hybridMultilevel"/>
    <w:tmpl w:val="C142A6BC"/>
    <w:lvl w:ilvl="0" w:tplc="B5E6E10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E8908944">
      <w:start w:val="3"/>
      <w:numFmt w:val="decimal"/>
      <w:lvlText w:val="%3."/>
      <w:lvlJc w:val="left"/>
      <w:pPr>
        <w:ind w:left="2700" w:hanging="360"/>
      </w:pPr>
      <w:rPr>
        <w:rFonts w:hint="default"/>
      </w:r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EE5638"/>
    <w:multiLevelType w:val="multilevel"/>
    <w:tmpl w:val="E03C1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2CA68E4"/>
    <w:multiLevelType w:val="hybridMultilevel"/>
    <w:tmpl w:val="16E2659E"/>
    <w:lvl w:ilvl="0" w:tplc="0B58A76A">
      <w:start w:val="5"/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4981396"/>
    <w:multiLevelType w:val="hybridMultilevel"/>
    <w:tmpl w:val="1E2285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A05C0A"/>
    <w:multiLevelType w:val="hybridMultilevel"/>
    <w:tmpl w:val="674406D0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6EC3E85"/>
    <w:multiLevelType w:val="multilevel"/>
    <w:tmpl w:val="6868E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72B2D28"/>
    <w:multiLevelType w:val="hybridMultilevel"/>
    <w:tmpl w:val="016E21EA"/>
    <w:lvl w:ilvl="0" w:tplc="3DDC899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487985"/>
    <w:multiLevelType w:val="hybridMultilevel"/>
    <w:tmpl w:val="A8E296B8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9284268"/>
    <w:multiLevelType w:val="hybridMultilevel"/>
    <w:tmpl w:val="56E4C994"/>
    <w:lvl w:ilvl="0" w:tplc="78A6F4E8">
      <w:start w:val="5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1345E5"/>
    <w:multiLevelType w:val="hybridMultilevel"/>
    <w:tmpl w:val="DAF8FA6C"/>
    <w:lvl w:ilvl="0" w:tplc="1CE4D4C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4353128"/>
    <w:multiLevelType w:val="hybridMultilevel"/>
    <w:tmpl w:val="423208A8"/>
    <w:lvl w:ilvl="0" w:tplc="E0943EE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FCB0FC3"/>
    <w:multiLevelType w:val="hybridMultilevel"/>
    <w:tmpl w:val="0A3E4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EE7D36"/>
    <w:multiLevelType w:val="multilevel"/>
    <w:tmpl w:val="2250D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B9B4F61"/>
    <w:multiLevelType w:val="hybridMultilevel"/>
    <w:tmpl w:val="018CD516"/>
    <w:lvl w:ilvl="0" w:tplc="7C6E22F8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13"/>
  </w:num>
  <w:num w:numId="4">
    <w:abstractNumId w:val="14"/>
  </w:num>
  <w:num w:numId="5">
    <w:abstractNumId w:val="0"/>
  </w:num>
  <w:num w:numId="6">
    <w:abstractNumId w:val="16"/>
  </w:num>
  <w:num w:numId="7">
    <w:abstractNumId w:val="4"/>
  </w:num>
  <w:num w:numId="8">
    <w:abstractNumId w:val="9"/>
  </w:num>
  <w:num w:numId="9">
    <w:abstractNumId w:val="7"/>
  </w:num>
  <w:num w:numId="10">
    <w:abstractNumId w:val="12"/>
  </w:num>
  <w:num w:numId="11">
    <w:abstractNumId w:val="5"/>
  </w:num>
  <w:num w:numId="12">
    <w:abstractNumId w:val="11"/>
  </w:num>
  <w:num w:numId="13">
    <w:abstractNumId w:val="15"/>
  </w:num>
  <w:num w:numId="14">
    <w:abstractNumId w:val="10"/>
  </w:num>
  <w:num w:numId="15">
    <w:abstractNumId w:val="3"/>
  </w:num>
  <w:num w:numId="16">
    <w:abstractNumId w:val="8"/>
  </w:num>
  <w:num w:numId="17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Tudorache Leonard Valentin">
    <w15:presenceInfo w15:providerId="AD" w15:userId="S::vt174@student.ugal.ro::19cccae2-2b8b-49dd-890a-e00af2946c7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3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BE4"/>
    <w:rsid w:val="00010445"/>
    <w:rsid w:val="000156B7"/>
    <w:rsid w:val="00015C05"/>
    <w:rsid w:val="00037B0D"/>
    <w:rsid w:val="00075C7B"/>
    <w:rsid w:val="00091C6C"/>
    <w:rsid w:val="000B029A"/>
    <w:rsid w:val="000B422B"/>
    <w:rsid w:val="000B62B7"/>
    <w:rsid w:val="000D7035"/>
    <w:rsid w:val="000E0034"/>
    <w:rsid w:val="000E4E30"/>
    <w:rsid w:val="000F14B8"/>
    <w:rsid w:val="000F4DE7"/>
    <w:rsid w:val="001502D8"/>
    <w:rsid w:val="00162B18"/>
    <w:rsid w:val="0018230E"/>
    <w:rsid w:val="001A15BA"/>
    <w:rsid w:val="001A56C5"/>
    <w:rsid w:val="001E4B41"/>
    <w:rsid w:val="002060C0"/>
    <w:rsid w:val="002110A6"/>
    <w:rsid w:val="00233D60"/>
    <w:rsid w:val="00282686"/>
    <w:rsid w:val="002A7BAF"/>
    <w:rsid w:val="0036455D"/>
    <w:rsid w:val="00390B54"/>
    <w:rsid w:val="0039688E"/>
    <w:rsid w:val="004229B8"/>
    <w:rsid w:val="00444914"/>
    <w:rsid w:val="00454A17"/>
    <w:rsid w:val="00460E7C"/>
    <w:rsid w:val="00484763"/>
    <w:rsid w:val="0049156D"/>
    <w:rsid w:val="00496196"/>
    <w:rsid w:val="004A1999"/>
    <w:rsid w:val="004D5EC2"/>
    <w:rsid w:val="00516417"/>
    <w:rsid w:val="00566785"/>
    <w:rsid w:val="00567B5F"/>
    <w:rsid w:val="005B36F3"/>
    <w:rsid w:val="005D5DFB"/>
    <w:rsid w:val="005F6891"/>
    <w:rsid w:val="0060050E"/>
    <w:rsid w:val="006025CA"/>
    <w:rsid w:val="0060459A"/>
    <w:rsid w:val="00615BE4"/>
    <w:rsid w:val="006411F7"/>
    <w:rsid w:val="00646AB3"/>
    <w:rsid w:val="006568D9"/>
    <w:rsid w:val="00695031"/>
    <w:rsid w:val="006951B1"/>
    <w:rsid w:val="006A416B"/>
    <w:rsid w:val="006C0CF1"/>
    <w:rsid w:val="006E044D"/>
    <w:rsid w:val="006E5F95"/>
    <w:rsid w:val="006F05FA"/>
    <w:rsid w:val="00721374"/>
    <w:rsid w:val="00725BC3"/>
    <w:rsid w:val="00734018"/>
    <w:rsid w:val="00743EC7"/>
    <w:rsid w:val="007526DF"/>
    <w:rsid w:val="00782552"/>
    <w:rsid w:val="007B553E"/>
    <w:rsid w:val="007E070D"/>
    <w:rsid w:val="008231EC"/>
    <w:rsid w:val="00837362"/>
    <w:rsid w:val="008411CD"/>
    <w:rsid w:val="008411FA"/>
    <w:rsid w:val="00871DEE"/>
    <w:rsid w:val="008752BF"/>
    <w:rsid w:val="00876FA4"/>
    <w:rsid w:val="00890F62"/>
    <w:rsid w:val="008A760A"/>
    <w:rsid w:val="008C3E55"/>
    <w:rsid w:val="008C7F0F"/>
    <w:rsid w:val="008D0C04"/>
    <w:rsid w:val="008E1519"/>
    <w:rsid w:val="008E474C"/>
    <w:rsid w:val="008F452D"/>
    <w:rsid w:val="0091299D"/>
    <w:rsid w:val="00913B00"/>
    <w:rsid w:val="0093716D"/>
    <w:rsid w:val="00951974"/>
    <w:rsid w:val="009657C3"/>
    <w:rsid w:val="0099315D"/>
    <w:rsid w:val="009F408B"/>
    <w:rsid w:val="00A61F7E"/>
    <w:rsid w:val="00A65E4C"/>
    <w:rsid w:val="00A703C4"/>
    <w:rsid w:val="00A76101"/>
    <w:rsid w:val="00A93E66"/>
    <w:rsid w:val="00AA2F61"/>
    <w:rsid w:val="00AB4A6F"/>
    <w:rsid w:val="00AE7232"/>
    <w:rsid w:val="00AF4A04"/>
    <w:rsid w:val="00B10214"/>
    <w:rsid w:val="00B2586E"/>
    <w:rsid w:val="00B46D8D"/>
    <w:rsid w:val="00B73F5F"/>
    <w:rsid w:val="00BA4E74"/>
    <w:rsid w:val="00BB263D"/>
    <w:rsid w:val="00BD71BE"/>
    <w:rsid w:val="00C07214"/>
    <w:rsid w:val="00C34CB3"/>
    <w:rsid w:val="00C8694A"/>
    <w:rsid w:val="00CC70F0"/>
    <w:rsid w:val="00D61C45"/>
    <w:rsid w:val="00D7030C"/>
    <w:rsid w:val="00DC258D"/>
    <w:rsid w:val="00E51386"/>
    <w:rsid w:val="00E51B8E"/>
    <w:rsid w:val="00E520F1"/>
    <w:rsid w:val="00E576BB"/>
    <w:rsid w:val="00E9220C"/>
    <w:rsid w:val="00EA4767"/>
    <w:rsid w:val="00EC0A2B"/>
    <w:rsid w:val="00ED5EFD"/>
    <w:rsid w:val="00F10BA3"/>
    <w:rsid w:val="00F2267A"/>
    <w:rsid w:val="00F3133C"/>
    <w:rsid w:val="00F37856"/>
    <w:rsid w:val="00F41A86"/>
    <w:rsid w:val="00F60F89"/>
    <w:rsid w:val="00F63C6C"/>
    <w:rsid w:val="00F65FE1"/>
    <w:rsid w:val="00F716CC"/>
    <w:rsid w:val="00F754EB"/>
    <w:rsid w:val="00F939EA"/>
    <w:rsid w:val="00F96914"/>
    <w:rsid w:val="00FC6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A7370EF"/>
  <w15:chartTrackingRefBased/>
  <w15:docId w15:val="{1080124E-0C62-485B-A46F-6F11E0ADB4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40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RO" w:eastAsia="en-GB"/>
    </w:rPr>
  </w:style>
  <w:style w:type="paragraph" w:styleId="Heading2">
    <w:name w:val="heading 2"/>
    <w:basedOn w:val="Normal"/>
    <w:link w:val="Heading2Char"/>
    <w:uiPriority w:val="9"/>
    <w:qFormat/>
    <w:rsid w:val="009F408B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7035"/>
    <w:pPr>
      <w:ind w:left="720"/>
      <w:contextualSpacing/>
    </w:pPr>
  </w:style>
  <w:style w:type="table" w:styleId="TableGrid">
    <w:name w:val="Table Grid"/>
    <w:basedOn w:val="TableNormal"/>
    <w:uiPriority w:val="39"/>
    <w:rsid w:val="00B73F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B73F5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0E00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0034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3133C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3133C"/>
    <w:rPr>
      <w:rFonts w:ascii="Consolas" w:hAnsi="Consolas"/>
      <w:sz w:val="20"/>
      <w:szCs w:val="20"/>
      <w:lang w:val="ro-RO"/>
    </w:rPr>
  </w:style>
  <w:style w:type="paragraph" w:styleId="NormalWeb">
    <w:name w:val="Normal (Web)"/>
    <w:basedOn w:val="Normal"/>
    <w:uiPriority w:val="99"/>
    <w:semiHidden/>
    <w:unhideWhenUsed/>
    <w:rsid w:val="0018230E"/>
  </w:style>
  <w:style w:type="character" w:customStyle="1" w:styleId="sqlkeywordcolor">
    <w:name w:val="sqlkeywordcolor"/>
    <w:basedOn w:val="DefaultParagraphFont"/>
    <w:rsid w:val="00A76101"/>
  </w:style>
  <w:style w:type="character" w:customStyle="1" w:styleId="Heading2Char">
    <w:name w:val="Heading 2 Char"/>
    <w:basedOn w:val="DefaultParagraphFont"/>
    <w:link w:val="Heading2"/>
    <w:uiPriority w:val="9"/>
    <w:rsid w:val="009F408B"/>
    <w:rPr>
      <w:rFonts w:ascii="Times New Roman" w:eastAsia="Times New Roman" w:hAnsi="Times New Roman" w:cs="Times New Roman"/>
      <w:b/>
      <w:bCs/>
      <w:sz w:val="36"/>
      <w:szCs w:val="36"/>
      <w:lang w:val="en-RO" w:eastAsia="en-GB"/>
    </w:rPr>
  </w:style>
  <w:style w:type="character" w:customStyle="1" w:styleId="jlqj4b">
    <w:name w:val="jlqj4b"/>
    <w:basedOn w:val="DefaultParagraphFont"/>
    <w:rsid w:val="009F40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36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2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441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746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0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443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527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1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5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27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612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4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6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7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091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988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2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2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9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52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47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86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3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94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57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5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6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4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5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93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1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73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0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98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8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0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79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1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59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99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80625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45566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641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0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250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571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8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79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60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78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1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5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9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2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4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9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32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18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6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2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201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434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0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65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000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409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7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2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0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284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151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3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8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3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9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845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731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937F5C-123C-4166-B835-38CDD4C14D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13</Pages>
  <Words>1906</Words>
  <Characters>10865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Cezar Vrabie</dc:creator>
  <cp:keywords/>
  <dc:description/>
  <cp:lastModifiedBy>Tudorache Leonard Valentin</cp:lastModifiedBy>
  <cp:revision>24</cp:revision>
  <dcterms:created xsi:type="dcterms:W3CDTF">2020-12-26T20:59:00Z</dcterms:created>
  <dcterms:modified xsi:type="dcterms:W3CDTF">2021-01-12T14:36:00Z</dcterms:modified>
</cp:coreProperties>
</file>